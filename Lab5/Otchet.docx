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4FC4E" w14:textId="77777777" w:rsidR="00953BE5" w:rsidRDefault="00953BE5" w:rsidP="002E4661">
      <w:pPr>
        <w:jc w:val="center"/>
      </w:pPr>
      <w:r>
        <w:t>Министерство образования Республики Беларусь</w:t>
      </w:r>
    </w:p>
    <w:p w14:paraId="1AF02863" w14:textId="77777777" w:rsidR="00953BE5" w:rsidRDefault="00953BE5" w:rsidP="002E4661">
      <w:pPr>
        <w:jc w:val="center"/>
        <w:pPrChange w:id="2" w:author="Алексей Кудош" w:date="2024-11-10T20:01:00Z">
          <w:pPr>
            <w:ind w:left="0"/>
            <w:jc w:val="center"/>
          </w:pPr>
        </w:pPrChange>
      </w:pPr>
    </w:p>
    <w:p w14:paraId="0A4A0EBF" w14:textId="77777777" w:rsidR="00953BE5" w:rsidRDefault="00953BE5" w:rsidP="002E4661">
      <w:pPr>
        <w:jc w:val="center"/>
        <w:pPrChange w:id="3" w:author="Алексей Кудош" w:date="2024-11-10T20:01:00Z">
          <w:pPr>
            <w:ind w:left="0"/>
            <w:jc w:val="center"/>
          </w:pPr>
        </w:pPrChange>
      </w:pPr>
      <w:r>
        <w:t xml:space="preserve">Учреждение образования </w:t>
      </w:r>
    </w:p>
    <w:p w14:paraId="56247261" w14:textId="77777777" w:rsidR="00953BE5" w:rsidRDefault="00953BE5" w:rsidP="002E4661">
      <w:pPr>
        <w:jc w:val="center"/>
        <w:pPrChange w:id="4" w:author="Алексей Кудош" w:date="2024-11-10T20:01:00Z">
          <w:pPr>
            <w:ind w:left="0"/>
            <w:jc w:val="center"/>
          </w:pPr>
        </w:pPrChange>
      </w:pPr>
      <w:r>
        <w:t>БЕЛОРУССКИЙ ГОСУДАРСТВЕННЫЙ УНИВЕРСИТЕТ</w:t>
      </w:r>
    </w:p>
    <w:p w14:paraId="4F44C788" w14:textId="77777777" w:rsidR="00953BE5" w:rsidRDefault="00953BE5" w:rsidP="002E4661">
      <w:pPr>
        <w:jc w:val="center"/>
        <w:pPrChange w:id="5" w:author="Алексей Кудош" w:date="2024-11-10T20:01:00Z">
          <w:pPr>
            <w:ind w:left="0"/>
            <w:jc w:val="center"/>
          </w:pPr>
        </w:pPrChange>
      </w:pPr>
      <w:r>
        <w:t>ИНФОРМАТИКИ И РАДИОЭЛЕКТРОНИКИ</w:t>
      </w:r>
    </w:p>
    <w:p w14:paraId="1CA79383" w14:textId="77777777" w:rsidR="00953BE5" w:rsidRDefault="00953BE5" w:rsidP="002E4661">
      <w:pPr>
        <w:jc w:val="center"/>
        <w:pPrChange w:id="6" w:author="Алексей Кудош" w:date="2024-11-10T20:01:00Z">
          <w:pPr>
            <w:ind w:left="0"/>
            <w:jc w:val="center"/>
          </w:pPr>
        </w:pPrChange>
      </w:pPr>
    </w:p>
    <w:p w14:paraId="63D2B9AB" w14:textId="77777777" w:rsidR="00953BE5" w:rsidRDefault="00953BE5" w:rsidP="002E4661">
      <w:pPr>
        <w:jc w:val="left"/>
        <w:pPrChange w:id="7" w:author="Алексей Кудош" w:date="2024-11-10T20:01:00Z">
          <w:pPr>
            <w:ind w:left="0"/>
            <w:jc w:val="left"/>
          </w:pPr>
        </w:pPrChange>
      </w:pPr>
      <w:r>
        <w:t>Факультет компьютерных систем и сетей</w:t>
      </w:r>
    </w:p>
    <w:p w14:paraId="2629ADFD" w14:textId="77777777" w:rsidR="00953BE5" w:rsidRDefault="00953BE5" w:rsidP="002E4661">
      <w:pPr>
        <w:jc w:val="left"/>
        <w:pPrChange w:id="8" w:author="Алексей Кудош" w:date="2024-11-10T20:01:00Z">
          <w:pPr>
            <w:ind w:left="0"/>
            <w:jc w:val="left"/>
          </w:pPr>
        </w:pPrChange>
      </w:pPr>
    </w:p>
    <w:p w14:paraId="280486B9" w14:textId="77777777" w:rsidR="00953BE5" w:rsidRDefault="00953BE5" w:rsidP="002E4661">
      <w:pPr>
        <w:jc w:val="left"/>
        <w:pPrChange w:id="9" w:author="Алексей Кудош" w:date="2024-11-10T20:01:00Z">
          <w:pPr>
            <w:ind w:left="0"/>
            <w:jc w:val="left"/>
          </w:pPr>
        </w:pPrChange>
      </w:pPr>
      <w:r>
        <w:t>Кафедра информатики</w:t>
      </w:r>
    </w:p>
    <w:p w14:paraId="50B12971" w14:textId="77777777" w:rsidR="00953BE5" w:rsidRDefault="00953BE5" w:rsidP="002E4661">
      <w:pPr>
        <w:jc w:val="left"/>
        <w:pPrChange w:id="10" w:author="Алексей Кудош" w:date="2024-11-10T20:01:00Z">
          <w:pPr>
            <w:ind w:left="0"/>
            <w:jc w:val="left"/>
          </w:pPr>
        </w:pPrChange>
      </w:pPr>
    </w:p>
    <w:p w14:paraId="378FC3C5" w14:textId="77777777" w:rsidR="00953BE5" w:rsidRDefault="00953BE5" w:rsidP="002E4661">
      <w:pPr>
        <w:jc w:val="left"/>
        <w:pPrChange w:id="11" w:author="Алексей Кудош" w:date="2024-11-10T20:01:00Z">
          <w:pPr>
            <w:ind w:left="0"/>
            <w:jc w:val="left"/>
          </w:pPr>
        </w:pPrChange>
      </w:pPr>
      <w:r>
        <w:t>Дисциплина: Верификация программного обеспечения</w:t>
      </w:r>
    </w:p>
    <w:p w14:paraId="21562FBD" w14:textId="77777777" w:rsidR="00953BE5" w:rsidRDefault="00953BE5" w:rsidP="002E4661">
      <w:pPr>
        <w:jc w:val="center"/>
        <w:pPrChange w:id="12" w:author="Алексей Кудош" w:date="2024-11-10T20:01:00Z">
          <w:pPr>
            <w:ind w:left="0"/>
            <w:jc w:val="center"/>
          </w:pPr>
        </w:pPrChange>
      </w:pPr>
    </w:p>
    <w:p w14:paraId="027230F8" w14:textId="77777777" w:rsidR="00953BE5" w:rsidRDefault="00953BE5" w:rsidP="002E4661">
      <w:pPr>
        <w:jc w:val="center"/>
        <w:pPrChange w:id="13" w:author="Алексей Кудош" w:date="2024-11-10T20:01:00Z">
          <w:pPr>
            <w:ind w:left="0"/>
            <w:jc w:val="center"/>
          </w:pPr>
        </w:pPrChange>
      </w:pPr>
    </w:p>
    <w:p w14:paraId="71CD3C42" w14:textId="77777777" w:rsidR="00953BE5" w:rsidRDefault="00953BE5" w:rsidP="002E4661">
      <w:pPr>
        <w:jc w:val="center"/>
        <w:pPrChange w:id="14" w:author="Алексей Кудош" w:date="2024-11-10T20:01:00Z">
          <w:pPr>
            <w:ind w:left="0"/>
            <w:jc w:val="center"/>
          </w:pPr>
        </w:pPrChange>
      </w:pPr>
    </w:p>
    <w:p w14:paraId="698DA996" w14:textId="77777777" w:rsidR="00953BE5" w:rsidRDefault="00953BE5" w:rsidP="002E4661">
      <w:pPr>
        <w:jc w:val="center"/>
        <w:pPrChange w:id="15" w:author="Алексей Кудош" w:date="2024-11-10T20:01:00Z">
          <w:pPr>
            <w:ind w:left="0"/>
            <w:jc w:val="center"/>
          </w:pPr>
        </w:pPrChange>
      </w:pPr>
    </w:p>
    <w:p w14:paraId="7AAFC8C3" w14:textId="77777777" w:rsidR="00953BE5" w:rsidRDefault="00953BE5" w:rsidP="002E4661">
      <w:pPr>
        <w:jc w:val="center"/>
        <w:rPr>
          <w:b/>
        </w:rPr>
        <w:pPrChange w:id="16" w:author="Алексей Кудош" w:date="2024-11-10T20:01:00Z">
          <w:pPr>
            <w:ind w:left="0"/>
            <w:jc w:val="center"/>
          </w:pPr>
        </w:pPrChange>
      </w:pPr>
    </w:p>
    <w:p w14:paraId="44B5E8E9" w14:textId="77777777" w:rsidR="00953BE5" w:rsidRDefault="00953BE5" w:rsidP="002E4661">
      <w:pPr>
        <w:jc w:val="center"/>
        <w:pPrChange w:id="17" w:author="Алексей Кудош" w:date="2024-11-10T20:01:00Z">
          <w:pPr>
            <w:ind w:left="0"/>
            <w:jc w:val="center"/>
          </w:pPr>
        </w:pPrChange>
      </w:pPr>
      <w:r>
        <w:t>ОТЧЁТ</w:t>
      </w:r>
    </w:p>
    <w:p w14:paraId="11B50718" w14:textId="3F23063E" w:rsidR="00953BE5" w:rsidRDefault="00953BE5" w:rsidP="002E4661">
      <w:pPr>
        <w:jc w:val="center"/>
        <w:pPrChange w:id="18" w:author="Алексей Кудош" w:date="2024-11-10T20:01:00Z">
          <w:pPr>
            <w:ind w:left="0"/>
            <w:jc w:val="center"/>
          </w:pPr>
        </w:pPrChange>
      </w:pPr>
      <w:r>
        <w:t>к лабораторной работе №</w:t>
      </w:r>
      <w:ins w:id="19" w:author="Алексей Кудош" w:date="2024-11-10T20:02:00Z">
        <w:r w:rsidR="002E4661">
          <w:t>5</w:t>
        </w:r>
      </w:ins>
      <w:del w:id="20" w:author="Алексей Кудош" w:date="2024-11-10T20:02:00Z">
        <w:r w:rsidDel="002E4661">
          <w:delText>4</w:delText>
        </w:r>
      </w:del>
    </w:p>
    <w:p w14:paraId="68DDCC07" w14:textId="77777777" w:rsidR="00953BE5" w:rsidRDefault="00953BE5" w:rsidP="002E4661">
      <w:pPr>
        <w:jc w:val="center"/>
        <w:pPrChange w:id="21" w:author="Алексей Кудош" w:date="2024-11-10T20:01:00Z">
          <w:pPr>
            <w:ind w:left="0"/>
            <w:jc w:val="center"/>
          </w:pPr>
        </w:pPrChange>
      </w:pPr>
      <w:r>
        <w:t>на тему</w:t>
      </w:r>
    </w:p>
    <w:p w14:paraId="1FE91E1C" w14:textId="77777777" w:rsidR="00953BE5" w:rsidRDefault="00953BE5" w:rsidP="002E4661">
      <w:pPr>
        <w:jc w:val="center"/>
        <w:pPrChange w:id="22" w:author="Алексей Кудош" w:date="2024-11-10T20:01:00Z">
          <w:pPr>
            <w:ind w:left="0"/>
            <w:jc w:val="center"/>
          </w:pPr>
        </w:pPrChange>
      </w:pPr>
    </w:p>
    <w:p w14:paraId="4D34CB6C" w14:textId="56D18688" w:rsidR="00953BE5" w:rsidRPr="00653799" w:rsidDel="002E4661" w:rsidRDefault="002E4661" w:rsidP="002E4661">
      <w:pPr>
        <w:jc w:val="center"/>
        <w:rPr>
          <w:del w:id="23" w:author="Алексей Кудош" w:date="2024-11-10T20:01:00Z"/>
        </w:rPr>
      </w:pPr>
      <w:ins w:id="24" w:author="Алексей Кудош" w:date="2024-11-10T20:01:00Z">
        <w:r w:rsidRPr="002E4661">
          <w:rPr>
            <w:b/>
            <w:smallCaps/>
          </w:rPr>
          <w:t>ИСПОЛЬЗОВАНИЕ НЕФУНКЦИОНАЛЬНЫХ ВИДОВ ТЕСТИРОВАНИЯ</w:t>
        </w:r>
      </w:ins>
      <w:del w:id="25" w:author="Алексей Кудош" w:date="2024-11-10T20:01:00Z">
        <w:r w:rsidR="00953BE5" w:rsidRPr="00653799" w:rsidDel="002E4661">
          <w:rPr>
            <w:b/>
            <w:smallCaps/>
          </w:rPr>
          <w:delText>ТЕСТИРОВАНИЕ САЙТОВ И ВЕБ-ПРИЛОЖЕНИЙ</w:delText>
        </w:r>
      </w:del>
    </w:p>
    <w:p w14:paraId="7D6CD15C" w14:textId="77777777" w:rsidR="00953BE5" w:rsidRDefault="00953BE5" w:rsidP="002E4661">
      <w:pPr>
        <w:jc w:val="center"/>
        <w:pPrChange w:id="26" w:author="Алексей Кудош" w:date="2024-11-10T20:01:00Z">
          <w:pPr>
            <w:ind w:left="0"/>
            <w:jc w:val="center"/>
          </w:pPr>
        </w:pPrChange>
      </w:pPr>
    </w:p>
    <w:p w14:paraId="52A8C289" w14:textId="77777777" w:rsidR="00953BE5" w:rsidRDefault="00953BE5" w:rsidP="002E4661">
      <w:pPr>
        <w:jc w:val="center"/>
        <w:pPrChange w:id="27" w:author="Алексей Кудош" w:date="2024-11-10T20:01:00Z">
          <w:pPr>
            <w:ind w:left="0"/>
            <w:jc w:val="center"/>
          </w:pPr>
        </w:pPrChange>
      </w:pPr>
    </w:p>
    <w:p w14:paraId="2F3BF563" w14:textId="77777777" w:rsidR="00953BE5" w:rsidRDefault="00953BE5" w:rsidP="002E4661">
      <w:pPr>
        <w:jc w:val="center"/>
        <w:pPrChange w:id="28" w:author="Алексей Кудош" w:date="2024-11-10T20:01:00Z">
          <w:pPr>
            <w:ind w:left="0"/>
            <w:jc w:val="center"/>
          </w:pPr>
        </w:pPrChange>
      </w:pPr>
    </w:p>
    <w:p w14:paraId="2A4194DB" w14:textId="77777777" w:rsidR="00953BE5" w:rsidRDefault="00953BE5" w:rsidP="002E4661">
      <w:pPr>
        <w:jc w:val="center"/>
        <w:pPrChange w:id="29" w:author="Алексей Кудош" w:date="2024-11-10T20:01:00Z">
          <w:pPr>
            <w:ind w:left="0"/>
            <w:jc w:val="center"/>
          </w:pPr>
        </w:pPrChange>
      </w:pPr>
    </w:p>
    <w:p w14:paraId="30F870BF" w14:textId="77777777" w:rsidR="00953BE5" w:rsidRDefault="00953BE5" w:rsidP="002E4661">
      <w:pPr>
        <w:jc w:val="center"/>
        <w:pPrChange w:id="30" w:author="Алексей Кудош" w:date="2024-11-10T20:01:00Z">
          <w:pPr>
            <w:ind w:left="0"/>
            <w:jc w:val="center"/>
          </w:pPr>
        </w:pPrChange>
      </w:pPr>
    </w:p>
    <w:p w14:paraId="460A2B66" w14:textId="77777777" w:rsidR="00953BE5" w:rsidRDefault="00953BE5" w:rsidP="002E4661">
      <w:pPr>
        <w:jc w:val="center"/>
        <w:pPrChange w:id="31" w:author="Алексей Кудош" w:date="2024-11-10T20:01:00Z">
          <w:pPr>
            <w:ind w:left="0"/>
            <w:jc w:val="center"/>
          </w:pPr>
        </w:pPrChange>
      </w:pPr>
    </w:p>
    <w:p w14:paraId="0F2FC3FF" w14:textId="77777777" w:rsidR="00953BE5" w:rsidRDefault="00953BE5" w:rsidP="002E4661">
      <w:pPr>
        <w:jc w:val="center"/>
        <w:pPrChange w:id="32" w:author="Алексей Кудош" w:date="2024-11-10T20:01:00Z">
          <w:pPr>
            <w:ind w:left="0"/>
            <w:jc w:val="center"/>
          </w:pPr>
        </w:pPrChange>
      </w:pPr>
    </w:p>
    <w:p w14:paraId="367EBC3E" w14:textId="77777777" w:rsidR="00953BE5" w:rsidRDefault="00953BE5" w:rsidP="002E4661">
      <w:pPr>
        <w:jc w:val="center"/>
        <w:pPrChange w:id="33" w:author="Алексей Кудош" w:date="2024-11-10T20:01:00Z">
          <w:pPr>
            <w:ind w:left="0"/>
            <w:jc w:val="center"/>
          </w:pPr>
        </w:pPrChange>
      </w:pPr>
    </w:p>
    <w:p w14:paraId="37086F9D" w14:textId="77777777" w:rsidR="00953BE5" w:rsidRDefault="00953BE5" w:rsidP="002E4661">
      <w:pPr>
        <w:jc w:val="center"/>
        <w:pPrChange w:id="34" w:author="Алексей Кудош" w:date="2024-11-10T20:01:00Z">
          <w:pPr>
            <w:ind w:left="0"/>
            <w:jc w:val="center"/>
          </w:pPr>
        </w:pPrChange>
      </w:pPr>
    </w:p>
    <w:p w14:paraId="59AEB2C0" w14:textId="77777777" w:rsidR="00953BE5" w:rsidRDefault="00953BE5" w:rsidP="002E4661">
      <w:pPr>
        <w:jc w:val="center"/>
        <w:pPrChange w:id="35" w:author="Алексей Кудош" w:date="2024-11-10T20:01:00Z">
          <w:pPr>
            <w:ind w:left="0"/>
            <w:jc w:val="center"/>
          </w:pPr>
        </w:pPrChange>
      </w:pPr>
    </w:p>
    <w:tbl>
      <w:tblPr>
        <w:tblW w:w="4678" w:type="dxa"/>
        <w:tblInd w:w="468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8"/>
      </w:tblGrid>
      <w:tr w:rsidR="00953BE5" w14:paraId="14730FC9" w14:textId="77777777" w:rsidTr="009B0786">
        <w:trPr>
          <w:trHeight w:val="644"/>
        </w:trPr>
        <w:tc>
          <w:tcPr>
            <w:tcW w:w="4678" w:type="dxa"/>
          </w:tcPr>
          <w:p w14:paraId="1E0C4BFD" w14:textId="77777777" w:rsidR="00953BE5" w:rsidRDefault="00953BE5" w:rsidP="002E4661">
            <w:pPr>
              <w:pPrChange w:id="36" w:author="Алексей Кудош" w:date="2024-11-10T20:01:00Z">
                <w:pPr>
                  <w:ind w:left="0"/>
                </w:pPr>
              </w:pPrChange>
            </w:pPr>
            <w:r>
              <w:t xml:space="preserve">Выполнил: студент гр. 253503 </w:t>
            </w:r>
          </w:p>
          <w:p w14:paraId="58CBF363" w14:textId="77777777" w:rsidR="00953BE5" w:rsidRDefault="00953BE5" w:rsidP="002E4661">
            <w:pPr>
              <w:pPrChange w:id="37" w:author="Алексей Кудош" w:date="2024-11-10T20:01:00Z">
                <w:pPr>
                  <w:ind w:left="0"/>
                </w:pPr>
              </w:pPrChange>
            </w:pPr>
            <w:r>
              <w:t>Кудош А.С.</w:t>
            </w:r>
          </w:p>
          <w:p w14:paraId="23450BF0" w14:textId="77777777" w:rsidR="00953BE5" w:rsidRDefault="00953BE5" w:rsidP="002E4661">
            <w:pPr>
              <w:pPrChange w:id="38" w:author="Алексей Кудош" w:date="2024-11-10T20:01:00Z">
                <w:pPr>
                  <w:ind w:left="0"/>
                </w:pPr>
              </w:pPrChange>
            </w:pPr>
          </w:p>
          <w:p w14:paraId="2AE7AA0A" w14:textId="77777777" w:rsidR="00953BE5" w:rsidRDefault="00953BE5" w:rsidP="002E4661">
            <w:pPr>
              <w:pPrChange w:id="39" w:author="Алексей Кудош" w:date="2024-11-10T20:01:00Z">
                <w:pPr>
                  <w:ind w:left="0"/>
                </w:pPr>
              </w:pPrChange>
            </w:pPr>
          </w:p>
        </w:tc>
      </w:tr>
      <w:tr w:rsidR="00953BE5" w14:paraId="08DBECF0" w14:textId="77777777" w:rsidTr="009B0786">
        <w:trPr>
          <w:trHeight w:val="644"/>
        </w:trPr>
        <w:tc>
          <w:tcPr>
            <w:tcW w:w="4678" w:type="dxa"/>
          </w:tcPr>
          <w:p w14:paraId="1D3156CE" w14:textId="77777777" w:rsidR="00953BE5" w:rsidRPr="00A35297" w:rsidRDefault="00953BE5" w:rsidP="005F6C31">
            <w:pPr>
              <w:ind w:left="729" w:firstLine="0"/>
              <w:jc w:val="left"/>
              <w:pPrChange w:id="40" w:author="Алексей Кудош" w:date="2024-11-10T20:02:00Z">
                <w:pPr>
                  <w:ind w:left="0"/>
                </w:pPr>
              </w:pPrChange>
            </w:pPr>
            <w:r>
              <w:t xml:space="preserve">Проверил: </w:t>
            </w:r>
            <w:r w:rsidRPr="00653799">
              <w:t>старший преподаватель</w:t>
            </w:r>
            <w:r>
              <w:t xml:space="preserve"> </w:t>
            </w:r>
            <w:proofErr w:type="spellStart"/>
            <w:r w:rsidRPr="00653799">
              <w:t>Каф.ПИКС</w:t>
            </w:r>
            <w:proofErr w:type="spellEnd"/>
            <w:r>
              <w:t xml:space="preserve"> Коваленко И.В.</w:t>
            </w:r>
          </w:p>
        </w:tc>
      </w:tr>
    </w:tbl>
    <w:p w14:paraId="781D6D54" w14:textId="77777777" w:rsidR="00953BE5" w:rsidRDefault="00953BE5" w:rsidP="002E4661">
      <w:pPr>
        <w:jc w:val="center"/>
        <w:pPrChange w:id="41" w:author="Алексей Кудош" w:date="2024-11-10T20:01:00Z">
          <w:pPr>
            <w:ind w:left="0"/>
            <w:jc w:val="center"/>
          </w:pPr>
        </w:pPrChange>
      </w:pPr>
    </w:p>
    <w:p w14:paraId="1BF82DEC" w14:textId="77777777" w:rsidR="00953BE5" w:rsidRDefault="00953BE5" w:rsidP="002E4661">
      <w:pPr>
        <w:jc w:val="center"/>
        <w:pPrChange w:id="42" w:author="Алексей Кудош" w:date="2024-11-10T20:01:00Z">
          <w:pPr>
            <w:ind w:left="0"/>
            <w:jc w:val="center"/>
          </w:pPr>
        </w:pPrChange>
      </w:pPr>
    </w:p>
    <w:p w14:paraId="1B067AB2" w14:textId="77777777" w:rsidR="00953BE5" w:rsidRDefault="00953BE5" w:rsidP="002E4661">
      <w:pPr>
        <w:jc w:val="center"/>
        <w:pPrChange w:id="43" w:author="Алексей Кудош" w:date="2024-11-10T20:01:00Z">
          <w:pPr>
            <w:ind w:left="0"/>
            <w:jc w:val="center"/>
          </w:pPr>
        </w:pPrChange>
      </w:pPr>
    </w:p>
    <w:p w14:paraId="629DCED6" w14:textId="77777777" w:rsidR="00953BE5" w:rsidRDefault="00953BE5" w:rsidP="002E4661">
      <w:pPr>
        <w:jc w:val="center"/>
        <w:pPrChange w:id="44" w:author="Алексей Кудош" w:date="2024-11-10T20:01:00Z">
          <w:pPr>
            <w:ind w:left="0"/>
            <w:jc w:val="center"/>
          </w:pPr>
        </w:pPrChange>
      </w:pPr>
    </w:p>
    <w:p w14:paraId="5B14CF38" w14:textId="77777777" w:rsidR="00953BE5" w:rsidRDefault="00953BE5" w:rsidP="002E4661">
      <w:pPr>
        <w:jc w:val="center"/>
        <w:pPrChange w:id="45" w:author="Алексей Кудош" w:date="2024-11-10T20:01:00Z">
          <w:pPr>
            <w:ind w:left="0"/>
            <w:jc w:val="center"/>
          </w:pPr>
        </w:pPrChange>
      </w:pPr>
    </w:p>
    <w:p w14:paraId="485E6B43" w14:textId="77777777" w:rsidR="00953BE5" w:rsidRDefault="00953BE5" w:rsidP="002E4661">
      <w:pPr>
        <w:jc w:val="center"/>
        <w:pPrChange w:id="46" w:author="Алексей Кудош" w:date="2024-11-10T20:01:00Z">
          <w:pPr>
            <w:ind w:left="0"/>
            <w:jc w:val="center"/>
          </w:pPr>
        </w:pPrChange>
      </w:pPr>
    </w:p>
    <w:p w14:paraId="6945D3F6" w14:textId="77777777" w:rsidR="00953BE5" w:rsidDel="002E4661" w:rsidRDefault="00953BE5" w:rsidP="002E4661">
      <w:pPr>
        <w:jc w:val="center"/>
        <w:rPr>
          <w:del w:id="47" w:author="Алексей Кудош" w:date="2024-11-10T20:01:00Z"/>
        </w:rPr>
        <w:pPrChange w:id="48" w:author="Алексей Кудош" w:date="2024-11-10T20:01:00Z">
          <w:pPr>
            <w:ind w:left="0"/>
            <w:jc w:val="center"/>
          </w:pPr>
        </w:pPrChange>
      </w:pPr>
    </w:p>
    <w:p w14:paraId="36E1706A" w14:textId="77777777" w:rsidR="00953BE5" w:rsidRDefault="00953BE5" w:rsidP="002E4661">
      <w:pPr>
        <w:ind w:firstLine="0"/>
        <w:jc w:val="center"/>
        <w:pPrChange w:id="49" w:author="Алексей Кудош" w:date="2024-11-10T20:01:00Z">
          <w:pPr>
            <w:ind w:left="0"/>
            <w:jc w:val="center"/>
          </w:pPr>
        </w:pPrChange>
      </w:pPr>
      <w:r>
        <w:t>Минск 2024</w:t>
      </w:r>
      <w:r>
        <w:br w:type="page"/>
      </w:r>
    </w:p>
    <w:sdt>
      <w:sdtPr>
        <w:rPr>
          <w:lang w:val="ru-RU"/>
        </w:rPr>
        <w:id w:val="61726584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48D3EC71" w14:textId="44B41524" w:rsidR="00953BE5" w:rsidRPr="00953BE5" w:rsidRDefault="00953BE5" w:rsidP="002E4661">
          <w:pPr>
            <w:pStyle w:val="a3"/>
            <w:spacing w:before="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pPrChange w:id="50" w:author="Алексей Кудош" w:date="2024-11-10T20:01:00Z">
              <w:pPr>
                <w:pStyle w:val="a3"/>
                <w:jc w:val="center"/>
              </w:pPr>
            </w:pPrChange>
          </w:pPr>
          <w:r w:rsidRPr="00953BE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6733EC24" w14:textId="0D0F1A10" w:rsidR="002E4661" w:rsidRDefault="00953BE5" w:rsidP="002E4661">
          <w:pPr>
            <w:pStyle w:val="11"/>
            <w:tabs>
              <w:tab w:val="right" w:leader="dot" w:pos="9345"/>
            </w:tabs>
            <w:spacing w:after="0"/>
            <w:rPr>
              <w:ins w:id="51" w:author="Алексей Кудош" w:date="2024-11-10T20:00:00Z"/>
              <w:noProof/>
            </w:rPr>
            <w:pPrChange w:id="52" w:author="Алексей Кудош" w:date="2024-11-10T20:01:00Z">
              <w:pPr>
                <w:pStyle w:val="11"/>
                <w:tabs>
                  <w:tab w:val="right" w:leader="dot" w:pos="9345"/>
                </w:tabs>
              </w:pPr>
            </w:pPrChange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53" w:author="Алексей Кудош" w:date="2024-11-10T20:00:00Z">
            <w:r w:rsidR="002E4661" w:rsidRPr="006C3B07">
              <w:rPr>
                <w:rStyle w:val="a5"/>
                <w:noProof/>
              </w:rPr>
              <w:fldChar w:fldCharType="begin"/>
            </w:r>
            <w:r w:rsidR="002E4661" w:rsidRPr="006C3B07">
              <w:rPr>
                <w:rStyle w:val="a5"/>
                <w:noProof/>
              </w:rPr>
              <w:instrText xml:space="preserve"> </w:instrText>
            </w:r>
            <w:r w:rsidR="002E4661">
              <w:rPr>
                <w:noProof/>
              </w:rPr>
              <w:instrText>HYPERLINK \l "_Toc182161269"</w:instrText>
            </w:r>
            <w:r w:rsidR="002E4661" w:rsidRPr="006C3B07">
              <w:rPr>
                <w:rStyle w:val="a5"/>
                <w:noProof/>
              </w:rPr>
              <w:instrText xml:space="preserve"> </w:instrText>
            </w:r>
            <w:r w:rsidR="002E4661" w:rsidRPr="006C3B07">
              <w:rPr>
                <w:rStyle w:val="a5"/>
                <w:noProof/>
              </w:rPr>
            </w:r>
            <w:r w:rsidR="002E4661" w:rsidRPr="006C3B07">
              <w:rPr>
                <w:rStyle w:val="a5"/>
                <w:noProof/>
              </w:rPr>
              <w:fldChar w:fldCharType="separate"/>
            </w:r>
            <w:r w:rsidR="002E4661" w:rsidRPr="006C3B07">
              <w:rPr>
                <w:rStyle w:val="a5"/>
                <w:noProof/>
              </w:rPr>
              <w:t>1 Постановка задачи</w:t>
            </w:r>
            <w:r w:rsidR="002E4661">
              <w:rPr>
                <w:noProof/>
                <w:webHidden/>
              </w:rPr>
              <w:tab/>
            </w:r>
            <w:r w:rsidR="002E4661">
              <w:rPr>
                <w:noProof/>
                <w:webHidden/>
              </w:rPr>
              <w:fldChar w:fldCharType="begin"/>
            </w:r>
            <w:r w:rsidR="002E4661">
              <w:rPr>
                <w:noProof/>
                <w:webHidden/>
              </w:rPr>
              <w:instrText xml:space="preserve"> PAGEREF _Toc182161269 \h </w:instrText>
            </w:r>
            <w:r w:rsidR="002E4661">
              <w:rPr>
                <w:noProof/>
                <w:webHidden/>
              </w:rPr>
            </w:r>
          </w:ins>
          <w:r w:rsidR="002E4661">
            <w:rPr>
              <w:noProof/>
              <w:webHidden/>
            </w:rPr>
            <w:fldChar w:fldCharType="separate"/>
          </w:r>
          <w:ins w:id="54" w:author="Алексей Кудош" w:date="2024-11-10T20:00:00Z">
            <w:r w:rsidR="002E4661">
              <w:rPr>
                <w:noProof/>
                <w:webHidden/>
              </w:rPr>
              <w:t>4</w:t>
            </w:r>
            <w:r w:rsidR="002E4661">
              <w:rPr>
                <w:noProof/>
                <w:webHidden/>
              </w:rPr>
              <w:fldChar w:fldCharType="end"/>
            </w:r>
            <w:r w:rsidR="002E4661" w:rsidRPr="006C3B07">
              <w:rPr>
                <w:rStyle w:val="a5"/>
                <w:noProof/>
              </w:rPr>
              <w:fldChar w:fldCharType="end"/>
            </w:r>
          </w:ins>
        </w:p>
        <w:p w14:paraId="4DF7016F" w14:textId="16950E39" w:rsidR="002E4661" w:rsidRDefault="002E4661" w:rsidP="002E4661">
          <w:pPr>
            <w:pStyle w:val="11"/>
            <w:tabs>
              <w:tab w:val="right" w:leader="dot" w:pos="9345"/>
            </w:tabs>
            <w:spacing w:after="0"/>
            <w:rPr>
              <w:ins w:id="55" w:author="Алексей Кудош" w:date="2024-11-10T20:00:00Z"/>
              <w:noProof/>
            </w:rPr>
            <w:pPrChange w:id="56" w:author="Алексей Кудош" w:date="2024-11-10T20:01:00Z">
              <w:pPr>
                <w:pStyle w:val="11"/>
                <w:tabs>
                  <w:tab w:val="right" w:leader="dot" w:pos="9345"/>
                </w:tabs>
              </w:pPr>
            </w:pPrChange>
          </w:pPr>
          <w:ins w:id="5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"_Toc182161270"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Алексей Кудош" w:date="2024-11-10T20:00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17FEEFCB" w14:textId="6233AC87" w:rsidR="002E4661" w:rsidRDefault="002E4661" w:rsidP="002E4661">
          <w:pPr>
            <w:pStyle w:val="21"/>
            <w:rPr>
              <w:ins w:id="59" w:author="Алексей Кудош" w:date="2024-11-10T20:00:00Z"/>
              <w:noProof/>
            </w:rPr>
            <w:pPrChange w:id="6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6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"_Toc182161271"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2.1 Проверка всех текстов на соответствие правилам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2" w:author="Алексей Кудош" w:date="2024-11-10T20:00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2A420AE0" w14:textId="4114615D" w:rsidR="002E4661" w:rsidRDefault="002E4661" w:rsidP="002E4661">
          <w:pPr>
            <w:pStyle w:val="21"/>
            <w:rPr>
              <w:ins w:id="63" w:author="Алексей Кудош" w:date="2024-11-10T20:00:00Z"/>
              <w:noProof/>
            </w:rPr>
            <w:pPrChange w:id="6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6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"_Toc182161272"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 Тестирование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6" w:author="Алексей Кудош" w:date="2024-11-10T20:00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42A7FBD5" w14:textId="379C234A" w:rsidR="002E4661" w:rsidRDefault="002E4661" w:rsidP="002E4661">
          <w:pPr>
            <w:pStyle w:val="21"/>
            <w:rPr>
              <w:ins w:id="67" w:author="Алексей Кудош" w:date="2024-11-10T20:00:00Z"/>
              <w:noProof/>
            </w:rPr>
            <w:pPrChange w:id="68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69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"_Toc182161273"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2.3 Проверка изображений.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Алексей Кудош" w:date="2024-11-10T20:00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4174E6A8" w14:textId="794809B3" w:rsidR="002E4661" w:rsidRDefault="002E4661" w:rsidP="002E4661">
          <w:pPr>
            <w:pStyle w:val="21"/>
            <w:rPr>
              <w:ins w:id="71" w:author="Алексей Кудош" w:date="2024-11-10T20:00:00Z"/>
              <w:noProof/>
            </w:rPr>
            <w:pPrChange w:id="72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73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"_Toc182161274"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2.4 Проверка контекста на смысл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4" w:author="Алексей Кудош" w:date="2024-11-10T20:00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3CC1916D" w14:textId="3F3E1D3F" w:rsidR="002E4661" w:rsidRDefault="002E4661" w:rsidP="002E4661">
          <w:pPr>
            <w:pStyle w:val="21"/>
            <w:rPr>
              <w:ins w:id="75" w:author="Алексей Кудош" w:date="2024-11-10T20:00:00Z"/>
              <w:noProof/>
            </w:rPr>
            <w:pPrChange w:id="76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7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"_Toc182161275"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2.5 Проверка скорости загрузки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Алексей Кудош" w:date="2024-11-10T20:00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68F4C6A1" w14:textId="6F695C5C" w:rsidR="002E4661" w:rsidRDefault="002E4661" w:rsidP="002E4661">
          <w:pPr>
            <w:pStyle w:val="21"/>
            <w:rPr>
              <w:ins w:id="79" w:author="Алексей Кудош" w:date="2024-11-10T20:00:00Z"/>
              <w:noProof/>
            </w:rPr>
            <w:pPrChange w:id="8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8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"_Toc182161276"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2.6 Адаптация сайта для просмотра на мобильных устройствах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Алексей Кудош" w:date="2024-11-10T20:00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11750BFF" w14:textId="565ACD06" w:rsidR="002E4661" w:rsidRDefault="002E4661" w:rsidP="002E4661">
          <w:pPr>
            <w:pStyle w:val="21"/>
            <w:rPr>
              <w:ins w:id="83" w:author="Алексей Кудош" w:date="2024-11-10T20:00:00Z"/>
              <w:noProof/>
            </w:rPr>
            <w:pPrChange w:id="8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8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"_Toc182161277"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2.7 Проверка сайта в разных браузерах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6" w:author="Алексей Кудош" w:date="2024-11-10T20:00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259F2A1" w14:textId="5811F79C" w:rsidR="002E4661" w:rsidRDefault="002E4661" w:rsidP="002E4661">
          <w:pPr>
            <w:pStyle w:val="21"/>
            <w:rPr>
              <w:ins w:id="87" w:author="Алексей Кудош" w:date="2024-11-10T20:00:00Z"/>
              <w:noProof/>
            </w:rPr>
            <w:pPrChange w:id="88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89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"_Toc182161278"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  <w:lang w:val="en-US"/>
              </w:rPr>
              <w:t xml:space="preserve">2.8 </w:t>
            </w:r>
            <w:r w:rsidRPr="006C3B07">
              <w:rPr>
                <w:rStyle w:val="a5"/>
                <w:noProof/>
              </w:rPr>
              <w:t>Поверка шрифтов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0" w:author="Алексей Кудош" w:date="2024-11-10T20:00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FBDDEC8" w14:textId="39E51A29" w:rsidR="002E4661" w:rsidRDefault="002E4661" w:rsidP="002E4661">
          <w:pPr>
            <w:pStyle w:val="21"/>
            <w:rPr>
              <w:ins w:id="91" w:author="Алексей Кудош" w:date="2024-11-10T20:00:00Z"/>
              <w:noProof/>
            </w:rPr>
            <w:pPrChange w:id="92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93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"_Toc182161279"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2.9 Навигация и юзабилити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Алексей Кудош" w:date="2024-11-10T20:00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121885C3" w14:textId="1E819EB5" w:rsidR="002E4661" w:rsidRDefault="002E4661" w:rsidP="002E4661">
          <w:pPr>
            <w:pStyle w:val="21"/>
            <w:rPr>
              <w:ins w:id="95" w:author="Алексей Кудош" w:date="2024-11-10T20:00:00Z"/>
              <w:noProof/>
            </w:rPr>
            <w:pPrChange w:id="96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9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"_Toc182161280"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  <w:lang w:val="en-US"/>
              </w:rPr>
              <w:t xml:space="preserve">2.10 </w:t>
            </w:r>
            <w:r w:rsidRPr="006C3B07">
              <w:rPr>
                <w:rStyle w:val="a5"/>
                <w:noProof/>
              </w:rPr>
              <w:t>Поиск битых ссылок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8" w:author="Алексей Кудош" w:date="2024-11-10T20:00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1D03AEB" w14:textId="0E381869" w:rsidR="002E4661" w:rsidRDefault="002E4661" w:rsidP="002E4661">
          <w:pPr>
            <w:pStyle w:val="21"/>
            <w:rPr>
              <w:ins w:id="99" w:author="Алексей Кудош" w:date="2024-11-10T20:00:00Z"/>
              <w:noProof/>
            </w:rPr>
            <w:pPrChange w:id="10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0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"_Toc182161281"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 xml:space="preserve">2.11 Проверка в </w:t>
            </w:r>
            <w:r w:rsidRPr="006C3B07">
              <w:rPr>
                <w:rStyle w:val="a5"/>
                <w:i/>
                <w:iCs/>
                <w:noProof/>
              </w:rPr>
              <w:t>Google</w:t>
            </w:r>
            <w:r w:rsidRPr="006C3B07">
              <w:rPr>
                <w:rStyle w:val="a5"/>
                <w:noProof/>
              </w:rPr>
              <w:t xml:space="preserve"> </w:t>
            </w:r>
            <w:r w:rsidRPr="006C3B07">
              <w:rPr>
                <w:rStyle w:val="a5"/>
                <w:i/>
                <w:iCs/>
                <w:noProof/>
              </w:rPr>
              <w:t>Search</w:t>
            </w:r>
            <w:r w:rsidRPr="006C3B07">
              <w:rPr>
                <w:rStyle w:val="a5"/>
                <w:noProof/>
              </w:rPr>
              <w:t xml:space="preserve"> </w:t>
            </w:r>
            <w:r w:rsidRPr="006C3B07">
              <w:rPr>
                <w:rStyle w:val="a5"/>
                <w:i/>
                <w:iCs/>
                <w:noProof/>
              </w:rPr>
              <w:t>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Алексей Кудош" w:date="2024-11-10T20:00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3C71223D" w14:textId="1675E210" w:rsidR="002E4661" w:rsidRDefault="002E4661" w:rsidP="002E4661">
          <w:pPr>
            <w:pStyle w:val="21"/>
            <w:rPr>
              <w:ins w:id="103" w:author="Алексей Кудош" w:date="2024-11-10T20:00:00Z"/>
              <w:noProof/>
            </w:rPr>
            <w:pPrChange w:id="10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0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"_Toc182161282"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 xml:space="preserve">2.12 Установка </w:t>
            </w:r>
            <w:r w:rsidRPr="006C3B07">
              <w:rPr>
                <w:rStyle w:val="a5"/>
                <w:i/>
                <w:iCs/>
                <w:noProof/>
              </w:rPr>
              <w:t>Minify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Алексей Кудош" w:date="2024-11-10T20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B3B41F8" w14:textId="3BC96251" w:rsidR="002E4661" w:rsidRDefault="002E4661" w:rsidP="002E4661">
          <w:pPr>
            <w:pStyle w:val="21"/>
            <w:rPr>
              <w:ins w:id="107" w:author="Алексей Кудош" w:date="2024-11-10T20:00:00Z"/>
              <w:noProof/>
            </w:rPr>
            <w:pPrChange w:id="108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09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"_Toc182161283"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2.13 Проверка ошибки 404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0" w:author="Алексей Кудош" w:date="2024-11-10T20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0B5EAFB2" w14:textId="162E6D47" w:rsidR="002E4661" w:rsidRDefault="002E4661" w:rsidP="002E4661">
          <w:pPr>
            <w:pStyle w:val="21"/>
            <w:rPr>
              <w:ins w:id="111" w:author="Алексей Кудош" w:date="2024-11-10T20:00:00Z"/>
              <w:noProof/>
            </w:rPr>
            <w:pPrChange w:id="112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13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"_Toc182161284"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2.14 Проверка наличия иконки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Алексей Кудош" w:date="2024-11-10T20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4A870905" w14:textId="2B01E546" w:rsidR="002E4661" w:rsidRDefault="002E4661" w:rsidP="002E4661">
          <w:pPr>
            <w:pStyle w:val="21"/>
            <w:rPr>
              <w:ins w:id="115" w:author="Алексей Кудош" w:date="2024-11-10T20:00:00Z"/>
              <w:noProof/>
            </w:rPr>
            <w:pPrChange w:id="116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1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"_Toc182161285"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2.15 Переадресация – 301 редирект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8" w:author="Алексей Кудош" w:date="2024-11-10T20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3971D7FD" w14:textId="5236808C" w:rsidR="002E4661" w:rsidRDefault="002E4661" w:rsidP="002E4661">
          <w:pPr>
            <w:pStyle w:val="21"/>
            <w:rPr>
              <w:ins w:id="119" w:author="Алексей Кудош" w:date="2024-11-10T20:00:00Z"/>
              <w:noProof/>
            </w:rPr>
            <w:pPrChange w:id="12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2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"_Toc182161286"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 xml:space="preserve">2.16 Проверка </w:t>
            </w:r>
            <w:r w:rsidRPr="006C3B07">
              <w:rPr>
                <w:rStyle w:val="a5"/>
                <w:noProof/>
                <w:lang w:val="en-US"/>
              </w:rPr>
              <w:t>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2" w:author="Алексей Кудош" w:date="2024-11-10T20:00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F77D036" w14:textId="25FCE0C5" w:rsidR="002E4661" w:rsidRDefault="002E4661" w:rsidP="002E4661">
          <w:pPr>
            <w:pStyle w:val="21"/>
            <w:rPr>
              <w:ins w:id="123" w:author="Алексей Кудош" w:date="2024-11-10T20:00:00Z"/>
              <w:noProof/>
            </w:rPr>
            <w:pPrChange w:id="12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2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"_Toc182161287"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  <w:lang w:val="en-US"/>
              </w:rPr>
              <w:t xml:space="preserve">2.17 </w:t>
            </w:r>
            <w:r w:rsidRPr="006C3B07">
              <w:rPr>
                <w:rStyle w:val="a5"/>
                <w:noProof/>
              </w:rPr>
              <w:t>Карта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6" w:author="Алексей Кудош" w:date="2024-11-10T20:00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127B9684" w14:textId="0F4166C6" w:rsidR="002E4661" w:rsidRDefault="002E4661" w:rsidP="002E4661">
          <w:pPr>
            <w:pStyle w:val="21"/>
            <w:rPr>
              <w:ins w:id="127" w:author="Алексей Кудош" w:date="2024-11-10T20:00:00Z"/>
              <w:noProof/>
            </w:rPr>
            <w:pPrChange w:id="128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29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"_Toc182161288"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  <w:lang w:val="en-US"/>
              </w:rPr>
              <w:t xml:space="preserve">2.19 </w:t>
            </w:r>
            <w:r w:rsidRPr="006C3B07">
              <w:rPr>
                <w:rStyle w:val="a5"/>
                <w:noProof/>
              </w:rPr>
              <w:t>Проверка разметки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0" w:author="Алексей Кудош" w:date="2024-11-10T20:0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2A49F2D6" w14:textId="2670C5F4" w:rsidR="002E4661" w:rsidRDefault="002E4661" w:rsidP="002E4661">
          <w:pPr>
            <w:pStyle w:val="21"/>
            <w:rPr>
              <w:ins w:id="131" w:author="Алексей Кудош" w:date="2024-11-10T20:00:00Z"/>
              <w:noProof/>
            </w:rPr>
            <w:pPrChange w:id="132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33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"_Toc182161289"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  <w:lang w:val="en-US"/>
              </w:rPr>
              <w:t xml:space="preserve">2.20 </w:t>
            </w:r>
            <w:r w:rsidRPr="006C3B07">
              <w:rPr>
                <w:rStyle w:val="a5"/>
                <w:noProof/>
              </w:rPr>
              <w:t>Ускоренные мобильные страниц (</w:t>
            </w:r>
            <w:r w:rsidRPr="006C3B07">
              <w:rPr>
                <w:rStyle w:val="a5"/>
                <w:i/>
                <w:iCs/>
                <w:noProof/>
                <w:lang w:val="en-US"/>
              </w:rPr>
              <w:t>AMP</w:t>
            </w:r>
            <w:r w:rsidRPr="006C3B07">
              <w:rPr>
                <w:rStyle w:val="a5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4" w:author="Алексей Кудош" w:date="2024-11-10T20:0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71F5CE03" w14:textId="79905771" w:rsidR="002E4661" w:rsidRDefault="002E4661" w:rsidP="002E4661">
          <w:pPr>
            <w:pStyle w:val="21"/>
            <w:rPr>
              <w:ins w:id="135" w:author="Алексей Кудош" w:date="2024-11-10T20:00:00Z"/>
              <w:noProof/>
            </w:rPr>
            <w:pPrChange w:id="136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3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"_Toc182161290"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2.21 Интеграция с социальными сетями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8" w:author="Алексей Кудош" w:date="2024-11-10T20:0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7DED33DC" w14:textId="2409786D" w:rsidR="002E4661" w:rsidRDefault="002E4661" w:rsidP="002E4661">
          <w:pPr>
            <w:pStyle w:val="21"/>
            <w:rPr>
              <w:ins w:id="139" w:author="Алексей Кудош" w:date="2024-11-10T20:00:00Z"/>
              <w:noProof/>
            </w:rPr>
            <w:pPrChange w:id="14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4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"_Toc182161291"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2.22 SERP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2" w:author="Алексей Кудош" w:date="2024-11-10T20:0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0FEB78FC" w14:textId="180D90A1" w:rsidR="002E4661" w:rsidRDefault="002E4661" w:rsidP="002E4661">
          <w:pPr>
            <w:pStyle w:val="21"/>
            <w:rPr>
              <w:ins w:id="143" w:author="Алексей Кудош" w:date="2024-11-10T20:00:00Z"/>
              <w:noProof/>
            </w:rPr>
            <w:pPrChange w:id="14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4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"_Toc182161292"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2.23 Реклама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6" w:author="Алексей Кудош" w:date="2024-11-10T20:00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78D0AFA" w14:textId="1F87ABA1" w:rsidR="002E4661" w:rsidRDefault="002E4661" w:rsidP="002E4661">
          <w:pPr>
            <w:pStyle w:val="21"/>
            <w:rPr>
              <w:ins w:id="147" w:author="Алексей Кудош" w:date="2024-11-10T20:00:00Z"/>
              <w:noProof/>
            </w:rPr>
            <w:pPrChange w:id="148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49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"_Toc182161293"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2.24 Мониторинг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0" w:author="Алексей Кудош" w:date="2024-11-10T20:00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58EAF1D5" w14:textId="31387D57" w:rsidR="002E4661" w:rsidRDefault="002E4661" w:rsidP="002E4661">
          <w:pPr>
            <w:pStyle w:val="21"/>
            <w:rPr>
              <w:ins w:id="151" w:author="Алексей Кудош" w:date="2024-11-10T20:00:00Z"/>
              <w:noProof/>
            </w:rPr>
            <w:pPrChange w:id="152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53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"_Toc182161294"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2.25 Системы резервного копирования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4" w:author="Алексей Кудош" w:date="2024-11-10T20:00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484C707D" w14:textId="4E3AD6D4" w:rsidR="002E4661" w:rsidRDefault="002E4661" w:rsidP="002E4661">
          <w:pPr>
            <w:pStyle w:val="21"/>
            <w:rPr>
              <w:ins w:id="155" w:author="Алексей Кудош" w:date="2024-11-10T20:00:00Z"/>
              <w:noProof/>
            </w:rPr>
            <w:pPrChange w:id="156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57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"_Toc182161295"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2.26 Тестирование нагрузки на ресурс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8" w:author="Алексей Кудош" w:date="2024-11-10T20:00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37844BC5" w14:textId="0A5A67DB" w:rsidR="002E4661" w:rsidRDefault="002E4661" w:rsidP="002E4661">
          <w:pPr>
            <w:pStyle w:val="21"/>
            <w:rPr>
              <w:ins w:id="159" w:author="Алексей Кудош" w:date="2024-11-10T20:00:00Z"/>
              <w:noProof/>
            </w:rPr>
            <w:pPrChange w:id="160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61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"_Toc182161296"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>2.27 Авторизация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2" w:author="Алексей Кудош" w:date="2024-11-10T20:00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695B8EAB" w14:textId="57438FD3" w:rsidR="002E4661" w:rsidRDefault="002E4661" w:rsidP="002E4661">
          <w:pPr>
            <w:pStyle w:val="21"/>
            <w:rPr>
              <w:ins w:id="163" w:author="Алексей Кудош" w:date="2024-11-10T20:00:00Z"/>
              <w:noProof/>
            </w:rPr>
            <w:pPrChange w:id="164" w:author="Алексей Кудош" w:date="2024-11-10T20:01:00Z">
              <w:pPr>
                <w:pStyle w:val="21"/>
                <w:tabs>
                  <w:tab w:val="right" w:leader="dot" w:pos="9345"/>
                </w:tabs>
              </w:pPr>
            </w:pPrChange>
          </w:pPr>
          <w:ins w:id="165" w:author="Алексей Кудош" w:date="2024-11-10T20:00:00Z">
            <w:r w:rsidRPr="006C3B07">
              <w:rPr>
                <w:rStyle w:val="a5"/>
                <w:noProof/>
              </w:rPr>
              <w:fldChar w:fldCharType="begin"/>
            </w:r>
            <w:r w:rsidRPr="006C3B07">
              <w:rPr>
                <w:rStyle w:val="a5"/>
                <w:noProof/>
              </w:rPr>
              <w:instrText xml:space="preserve"> </w:instrText>
            </w:r>
            <w:r>
              <w:rPr>
                <w:noProof/>
              </w:rPr>
              <w:instrText>HYPERLINK \l "_Toc182161297"</w:instrText>
            </w:r>
            <w:r w:rsidRPr="006C3B07">
              <w:rPr>
                <w:rStyle w:val="a5"/>
                <w:noProof/>
              </w:rPr>
              <w:instrText xml:space="preserve"> </w:instrText>
            </w:r>
            <w:r w:rsidRPr="006C3B07">
              <w:rPr>
                <w:rStyle w:val="a5"/>
                <w:noProof/>
              </w:rPr>
            </w:r>
            <w:r w:rsidRPr="006C3B07">
              <w:rPr>
                <w:rStyle w:val="a5"/>
                <w:noProof/>
              </w:rPr>
              <w:fldChar w:fldCharType="separate"/>
            </w:r>
            <w:r w:rsidRPr="006C3B07">
              <w:rPr>
                <w:rStyle w:val="a5"/>
                <w:noProof/>
              </w:rPr>
              <w:t xml:space="preserve">2.28 Сертификат безопасности </w:t>
            </w:r>
            <w:r w:rsidRPr="006C3B07">
              <w:rPr>
                <w:rStyle w:val="a5"/>
                <w:i/>
                <w:iCs/>
                <w:noProof/>
              </w:rPr>
              <w:t>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_Toc182161297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6" w:author="Алексей Кудош" w:date="2024-11-10T20:00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6C3B07">
              <w:rPr>
                <w:rStyle w:val="a5"/>
                <w:noProof/>
              </w:rPr>
              <w:fldChar w:fldCharType="end"/>
            </w:r>
          </w:ins>
        </w:p>
        <w:p w14:paraId="05229993" w14:textId="787D289C" w:rsidR="00953BE5" w:rsidRDefault="00953BE5" w:rsidP="002E4661">
          <w:pPr>
            <w:pPrChange w:id="167" w:author="Алексей Кудош" w:date="2024-11-10T20:01:00Z">
              <w:pPr/>
            </w:pPrChange>
          </w:pPr>
          <w:del w:id="168" w:author="Алексей Кудош" w:date="2024-11-10T20:00:00Z">
            <w:r w:rsidDel="002E4661">
              <w:rPr>
                <w:b/>
                <w:bCs/>
                <w:noProof/>
              </w:rPr>
              <w:delText>Элементы оглавления не найдены.</w:delText>
            </w:r>
          </w:del>
          <w:r>
            <w:rPr>
              <w:b/>
              <w:bCs/>
            </w:rPr>
            <w:fldChar w:fldCharType="end"/>
          </w:r>
        </w:p>
      </w:sdtContent>
    </w:sdt>
    <w:p w14:paraId="55D433F6" w14:textId="2872F761" w:rsidR="00953BE5" w:rsidRDefault="00953BE5" w:rsidP="002E4661">
      <w:pPr>
        <w:spacing w:line="259" w:lineRule="auto"/>
        <w:jc w:val="left"/>
        <w:pPrChange w:id="169" w:author="Алексей Кудош" w:date="2024-11-10T20:01:00Z">
          <w:pPr>
            <w:spacing w:after="160" w:line="259" w:lineRule="auto"/>
            <w:ind w:left="0"/>
            <w:jc w:val="left"/>
          </w:pPr>
        </w:pPrChange>
      </w:pPr>
      <w:r>
        <w:br w:type="page"/>
      </w:r>
    </w:p>
    <w:p w14:paraId="5D88FF48" w14:textId="5E50930F" w:rsidR="00E57E7E" w:rsidRDefault="005130AB" w:rsidP="002E4661">
      <w:pPr>
        <w:pStyle w:val="1"/>
        <w:pPrChange w:id="170" w:author="Алексей Кудош" w:date="2024-11-10T20:01:00Z">
          <w:pPr>
            <w:pStyle w:val="1"/>
          </w:pPr>
        </w:pPrChange>
      </w:pPr>
      <w:bookmarkStart w:id="171" w:name="_Toc182161269"/>
      <w:r>
        <w:lastRenderedPageBreak/>
        <w:t>1 Постановка задачи</w:t>
      </w:r>
      <w:bookmarkEnd w:id="171"/>
    </w:p>
    <w:p w14:paraId="54268FB9" w14:textId="66648DE9" w:rsidR="005130AB" w:rsidRDefault="005130AB" w:rsidP="002E4661">
      <w:pPr>
        <w:pPrChange w:id="172" w:author="Алексей Кудош" w:date="2024-11-10T20:01:00Z">
          <w:pPr/>
        </w:pPrChange>
      </w:pPr>
    </w:p>
    <w:p w14:paraId="6183D32A" w14:textId="70AB5F8D" w:rsidR="005130AB" w:rsidRDefault="005130AB" w:rsidP="002E4661">
      <w:pPr>
        <w:ind w:left="142" w:firstLine="567"/>
        <w:pPrChange w:id="173" w:author="Алексей Кудош" w:date="2024-11-10T20:01:00Z">
          <w:pPr>
            <w:ind w:left="142" w:firstLine="567"/>
          </w:pPr>
        </w:pPrChange>
      </w:pPr>
      <w:r>
        <w:t>Постановка задачи для лабораторной</w:t>
      </w:r>
      <w:r>
        <w:t xml:space="preserve"> </w:t>
      </w:r>
      <w:r>
        <w:t>заключается в проведении комплексного нефункционального тестирования веб-ресурса</w:t>
      </w:r>
      <w:ins w:id="174" w:author="Алексей Кудош" w:date="2024-11-10T16:41:00Z">
        <w:r w:rsidR="0093785F">
          <w:t xml:space="preserve"> </w:t>
        </w:r>
      </w:ins>
      <w:ins w:id="175" w:author="Алексей Кудош" w:date="2024-11-10T16:42:00Z">
        <w:r w:rsidR="0093785F">
          <w:rPr>
            <w:b/>
            <w:bCs/>
            <w:sz w:val="32"/>
            <w:szCs w:val="32"/>
          </w:rPr>
          <w:fldChar w:fldCharType="begin"/>
        </w:r>
        <w:r w:rsidR="0093785F">
          <w:rPr>
            <w:b/>
            <w:bCs/>
            <w:sz w:val="32"/>
            <w:szCs w:val="32"/>
          </w:rPr>
          <w:instrText xml:space="preserve"> HYPERLINK "</w:instrText>
        </w:r>
      </w:ins>
      <w:ins w:id="176" w:author="Алексей Кудош" w:date="2024-11-10T16:41:00Z">
        <w:r w:rsidR="0093785F" w:rsidRPr="0093785F">
          <w:rPr>
            <w:b/>
            <w:bCs/>
            <w:sz w:val="32"/>
            <w:szCs w:val="32"/>
            <w:rPrChange w:id="177" w:author="Алексей Кудош" w:date="2024-11-10T16:42:00Z">
              <w:rPr/>
            </w:rPrChange>
          </w:rPr>
          <w:instrText>https://ozon.by/</w:instrText>
        </w:r>
      </w:ins>
      <w:ins w:id="178" w:author="Алексей Кудош" w:date="2024-11-10T16:42:00Z">
        <w:r w:rsidR="0093785F">
          <w:rPr>
            <w:b/>
            <w:bCs/>
            <w:sz w:val="32"/>
            <w:szCs w:val="32"/>
          </w:rPr>
          <w:instrText xml:space="preserve">" </w:instrText>
        </w:r>
        <w:r w:rsidR="0093785F">
          <w:rPr>
            <w:b/>
            <w:bCs/>
            <w:sz w:val="32"/>
            <w:szCs w:val="32"/>
          </w:rPr>
          <w:fldChar w:fldCharType="separate"/>
        </w:r>
      </w:ins>
      <w:ins w:id="179" w:author="Алексей Кудош" w:date="2024-11-10T16:41:00Z">
        <w:r w:rsidR="0093785F" w:rsidRPr="00FA71AA">
          <w:rPr>
            <w:rStyle w:val="a5"/>
            <w:b/>
            <w:bCs/>
            <w:sz w:val="32"/>
            <w:szCs w:val="32"/>
            <w:rPrChange w:id="180" w:author="Алексей Кудош" w:date="2024-11-10T16:42:00Z">
              <w:rPr/>
            </w:rPrChange>
          </w:rPr>
          <w:t>https://ozon.by/</w:t>
        </w:r>
      </w:ins>
      <w:ins w:id="181" w:author="Алексей Кудош" w:date="2024-11-10T16:42:00Z">
        <w:r w:rsidR="0093785F">
          <w:rPr>
            <w:b/>
            <w:bCs/>
            <w:sz w:val="32"/>
            <w:szCs w:val="32"/>
          </w:rPr>
          <w:fldChar w:fldCharType="end"/>
        </w:r>
        <w:r w:rsidR="0093785F">
          <w:rPr>
            <w:b/>
            <w:bCs/>
            <w:sz w:val="32"/>
            <w:szCs w:val="32"/>
          </w:rPr>
          <w:t xml:space="preserve"> (вариант 13)</w:t>
        </w:r>
      </w:ins>
      <w:r>
        <w:t xml:space="preserve">, включая тестирование безопасности, юзабилити, </w:t>
      </w:r>
      <w:proofErr w:type="spellStart"/>
      <w:r>
        <w:t>кроссбраузерность</w:t>
      </w:r>
      <w:proofErr w:type="spellEnd"/>
      <w:r>
        <w:t xml:space="preserve"> и </w:t>
      </w:r>
      <w:proofErr w:type="spellStart"/>
      <w:r>
        <w:t>мультиплатформенность</w:t>
      </w:r>
      <w:proofErr w:type="spellEnd"/>
      <w:r>
        <w:t>. Целью работы является составление итогового отчета о результатах тестирования. В рамках работы необходимо выполнить проверку текстового контента, что включает в себя выявление орфографических и пунктуационных ошибок, а также соответствие текстов грамматическим и лексическим нормам. Также нужно протестировать формы, оценив удобство их заполнения с точки зрения простого пользователя и проверить корректность обработки отправленных данных.</w:t>
      </w:r>
    </w:p>
    <w:p w14:paraId="19FE3EEB" w14:textId="104B53D3" w:rsidR="005130AB" w:rsidRDefault="005130AB" w:rsidP="002E4661">
      <w:pPr>
        <w:ind w:left="142" w:firstLine="567"/>
        <w:pPrChange w:id="182" w:author="Алексей Кудош" w:date="2024-11-10T20:01:00Z">
          <w:pPr>
            <w:ind w:left="142" w:firstLine="567"/>
          </w:pPr>
        </w:pPrChange>
      </w:pPr>
      <w:r>
        <w:t>Важным этапом является оптимизация изображений, что включает в себя проверку их размера и загрузки, а также наличие альтернативного текста и подписей. Необходимо провести анализ контента, оценивая его логичность и полезность для целевой аудитории, а также проверить полноту информации. Тестирование скорости загрузки страниц должно выявить время загрузки и предложить рекомендации по улучшению. Следует также проверить мобильную адаптацию сайта, его корректное отображение на различных устройствах.</w:t>
      </w:r>
    </w:p>
    <w:p w14:paraId="798D45C8" w14:textId="34DB8D49" w:rsidR="005130AB" w:rsidRDefault="005130AB" w:rsidP="002E4661">
      <w:pPr>
        <w:ind w:left="142" w:firstLine="567"/>
        <w:pPrChange w:id="183" w:author="Алексей Кудош" w:date="2024-11-10T20:01:00Z">
          <w:pPr>
            <w:ind w:left="142" w:firstLine="567"/>
          </w:pPr>
        </w:pPrChange>
      </w:pPr>
      <w:proofErr w:type="spellStart"/>
      <w:r>
        <w:t>Кроссбраузерное</w:t>
      </w:r>
      <w:proofErr w:type="spellEnd"/>
      <w:r>
        <w:t xml:space="preserve"> тестирование нужно для оценки работы сайта в разных браузерах, таких как </w:t>
      </w:r>
      <w:proofErr w:type="spellStart"/>
      <w:r w:rsidRPr="003630E1">
        <w:rPr>
          <w:i/>
          <w:iCs/>
          <w:rPrChange w:id="184" w:author="Алексей Кудош" w:date="2024-11-10T17:47:00Z">
            <w:rPr/>
          </w:rPrChange>
        </w:rPr>
        <w:t>Chrome</w:t>
      </w:r>
      <w:proofErr w:type="spellEnd"/>
      <w:r>
        <w:t xml:space="preserve">, </w:t>
      </w:r>
      <w:r w:rsidRPr="003630E1">
        <w:rPr>
          <w:i/>
          <w:iCs/>
          <w:rPrChange w:id="185" w:author="Алексей Кудош" w:date="2024-11-10T17:47:00Z">
            <w:rPr/>
          </w:rPrChange>
        </w:rPr>
        <w:t>Firefox</w:t>
      </w:r>
      <w:r>
        <w:t xml:space="preserve">, </w:t>
      </w:r>
      <w:r w:rsidRPr="003630E1">
        <w:rPr>
          <w:i/>
          <w:iCs/>
          <w:rPrChange w:id="186" w:author="Алексей Кудош" w:date="2024-11-10T17:47:00Z">
            <w:rPr/>
          </w:rPrChange>
        </w:rPr>
        <w:t>Safari</w:t>
      </w:r>
      <w:del w:id="187" w:author="Алексей Кудош" w:date="2024-11-10T17:47:00Z">
        <w:r w:rsidDel="003630E1">
          <w:delText xml:space="preserve"> и IE</w:delText>
        </w:r>
      </w:del>
      <w:r>
        <w:t xml:space="preserve">. Важно проверить юзабилити, оценив навигацию и удобство использования сайта, а также выявить битые ссылки. Тестирование безопасности включает в себя проверку надежности паролей и безопасности хостинга, а также наличие </w:t>
      </w:r>
      <w:r w:rsidRPr="003630E1">
        <w:rPr>
          <w:i/>
          <w:iCs/>
          <w:rPrChange w:id="188" w:author="Алексей Кудош" w:date="2024-11-10T17:47:00Z">
            <w:rPr/>
          </w:rPrChange>
        </w:rPr>
        <w:t>SSL</w:t>
      </w:r>
      <w:r>
        <w:t xml:space="preserve">-сертификата. Анализ </w:t>
      </w:r>
      <w:r w:rsidRPr="003630E1">
        <w:rPr>
          <w:i/>
          <w:iCs/>
          <w:rPrChange w:id="189" w:author="Алексей Кудош" w:date="2024-11-10T17:47:00Z">
            <w:rPr/>
          </w:rPrChange>
        </w:rPr>
        <w:t>SEO</w:t>
      </w:r>
      <w:r>
        <w:t xml:space="preserve"> должен охватывать наличие мета-тегов, заголовков и карты сайта, а также оценку корректности разметки данных.</w:t>
      </w:r>
    </w:p>
    <w:p w14:paraId="3AA51E74" w14:textId="234B006E" w:rsidR="007B58E0" w:rsidRDefault="005130AB" w:rsidP="002E4661">
      <w:pPr>
        <w:ind w:left="142" w:firstLine="567"/>
        <w:pPrChange w:id="190" w:author="Алексей Кудош" w:date="2024-11-10T20:01:00Z">
          <w:pPr>
            <w:ind w:left="142" w:firstLine="567"/>
          </w:pPr>
        </w:pPrChange>
      </w:pPr>
      <w:r>
        <w:t>Для оценки производительности сайта под высоким трафиком необходимо провести тестирование нагрузки. Не забыть проверить интеграцию с социальными сетями, убедившись в правильности работы кнопок. Ожидается составление отчета с выявленными недостатками и рекомендациями по их устранению, а также оценка соответствия веб-ресурса нефункциональным требованиям и предложения улучшений на основе тестирования. Методология включает использование как ручных, так и автоматизированных методов тестирования с привлечением различных специалистов команды, таких как разработчики, дизайнеры и тестировщики. Итоговый отчет должен содержать описание проведенных тестов, выявленные проблемы и их приоритет, рекомендации по улучшению, а также сравнительный анализ результатов тестирования на разных платформах и браузерах.</w:t>
      </w:r>
    </w:p>
    <w:p w14:paraId="0F5C41CC" w14:textId="77777777" w:rsidR="007B58E0" w:rsidRDefault="007B58E0" w:rsidP="002E4661">
      <w:pPr>
        <w:spacing w:line="259" w:lineRule="auto"/>
        <w:jc w:val="left"/>
        <w:pPrChange w:id="191" w:author="Алексей Кудош" w:date="2024-11-10T20:01:00Z">
          <w:pPr>
            <w:spacing w:after="160" w:line="259" w:lineRule="auto"/>
            <w:ind w:left="0"/>
            <w:jc w:val="left"/>
          </w:pPr>
        </w:pPrChange>
      </w:pPr>
      <w:r>
        <w:br w:type="page"/>
      </w:r>
    </w:p>
    <w:p w14:paraId="369F9605" w14:textId="3D81DB07" w:rsidR="005130AB" w:rsidRDefault="007B58E0" w:rsidP="002E4661">
      <w:pPr>
        <w:pStyle w:val="1"/>
        <w:pPrChange w:id="192" w:author="Алексей Кудош" w:date="2024-11-10T20:01:00Z">
          <w:pPr>
            <w:pStyle w:val="1"/>
          </w:pPr>
        </w:pPrChange>
      </w:pPr>
      <w:bookmarkStart w:id="193" w:name="_Toc182161270"/>
      <w:r>
        <w:lastRenderedPageBreak/>
        <w:t xml:space="preserve">2 </w:t>
      </w:r>
      <w:r>
        <w:t>Тестирование</w:t>
      </w:r>
      <w:bookmarkEnd w:id="193"/>
    </w:p>
    <w:p w14:paraId="691E3E47" w14:textId="48481145" w:rsidR="007B58E0" w:rsidRDefault="007B58E0" w:rsidP="002E4661">
      <w:pPr>
        <w:pPrChange w:id="194" w:author="Алексей Кудош" w:date="2024-11-10T20:01:00Z">
          <w:pPr/>
        </w:pPrChange>
      </w:pPr>
    </w:p>
    <w:p w14:paraId="4660527F" w14:textId="2526F94E" w:rsidR="007B58E0" w:rsidRDefault="007B58E0" w:rsidP="002E4661">
      <w:pPr>
        <w:pStyle w:val="2"/>
        <w:pPrChange w:id="195" w:author="Алексей Кудош" w:date="2024-11-10T20:01:00Z">
          <w:pPr>
            <w:pStyle w:val="2"/>
          </w:pPr>
        </w:pPrChange>
      </w:pPr>
      <w:bookmarkStart w:id="196" w:name="_Toc182161271"/>
      <w:r w:rsidRPr="007B58E0">
        <w:t xml:space="preserve">2.1 </w:t>
      </w:r>
      <w:r>
        <w:t>Проверка всех текстов на соответствие правилам языка</w:t>
      </w:r>
      <w:bookmarkEnd w:id="196"/>
    </w:p>
    <w:p w14:paraId="63979EEE" w14:textId="4AB900A1" w:rsidR="007B58E0" w:rsidRDefault="007B58E0" w:rsidP="002E4661">
      <w:pPr>
        <w:pPrChange w:id="197" w:author="Алексей Кудош" w:date="2024-11-10T20:01:00Z">
          <w:pPr/>
        </w:pPrChange>
      </w:pPr>
    </w:p>
    <w:p w14:paraId="3659F71B" w14:textId="1186C4DF" w:rsidR="007B58E0" w:rsidRPr="007B58E0" w:rsidRDefault="007B58E0" w:rsidP="002E4661">
      <w:pPr>
        <w:pPrChange w:id="198" w:author="Алексей Кудош" w:date="2024-11-10T20:01:00Z">
          <w:pPr>
            <w:ind w:left="0" w:firstLine="709"/>
          </w:pPr>
        </w:pPrChange>
      </w:pPr>
      <w:r w:rsidRPr="007B58E0">
        <w:t xml:space="preserve">На сайте </w:t>
      </w:r>
      <w:r w:rsidRPr="003630E1">
        <w:rPr>
          <w:i/>
          <w:iCs/>
          <w:rPrChange w:id="199" w:author="Алексей Кудош" w:date="2024-11-10T17:47:00Z">
            <w:rPr/>
          </w:rPrChange>
        </w:rPr>
        <w:t>OZON</w:t>
      </w:r>
      <w:r w:rsidRPr="007B58E0">
        <w:t xml:space="preserve"> проведена проверка текстов, и ошибок в основном содержании не выявлено. Однако необходимо учитывать, что карточки товаров формируются самими продавцами. Это значит, что в описаниях, характеристиках или ценах могут встречаться неточности или опечатки.</w:t>
      </w:r>
    </w:p>
    <w:p w14:paraId="0FCB57FD" w14:textId="472EA565" w:rsidR="007B58E0" w:rsidRDefault="007B58E0" w:rsidP="002E4661">
      <w:pPr>
        <w:pPrChange w:id="200" w:author="Алексей Кудош" w:date="2024-11-10T20:01:00Z">
          <w:pPr/>
        </w:pPrChange>
      </w:pPr>
    </w:p>
    <w:p w14:paraId="005399E8" w14:textId="6336DE21" w:rsidR="007B58E0" w:rsidRDefault="00994B67" w:rsidP="002E4661">
      <w:pPr>
        <w:pStyle w:val="2"/>
        <w:pPrChange w:id="201" w:author="Алексей Кудош" w:date="2024-11-10T20:01:00Z">
          <w:pPr>
            <w:pStyle w:val="2"/>
          </w:pPr>
        </w:pPrChange>
      </w:pPr>
      <w:bookmarkStart w:id="202" w:name="_Toc182161272"/>
      <w:r>
        <w:t xml:space="preserve">2.2 </w:t>
      </w:r>
      <w:r>
        <w:t>Тестирование форм</w:t>
      </w:r>
      <w:bookmarkEnd w:id="202"/>
    </w:p>
    <w:p w14:paraId="4AF48C0D" w14:textId="22ADB66D" w:rsidR="00994B67" w:rsidRDefault="00994B67" w:rsidP="002E4661">
      <w:pPr>
        <w:pPrChange w:id="203" w:author="Алексей Кудош" w:date="2024-11-10T20:01:00Z">
          <w:pPr/>
        </w:pPrChange>
      </w:pPr>
    </w:p>
    <w:p w14:paraId="7D3C360E" w14:textId="2D7CAFA4" w:rsidR="00994B67" w:rsidRDefault="00994B67" w:rsidP="002E4661">
      <w:pPr>
        <w:pPrChange w:id="204" w:author="Алексей Кудош" w:date="2024-11-10T20:01:00Z">
          <w:pPr/>
        </w:pPrChange>
      </w:pPr>
      <w:r>
        <w:t>Форма регистрации</w:t>
      </w:r>
      <w:r w:rsidRPr="00994B67">
        <w:t>/</w:t>
      </w:r>
      <w:r>
        <w:t>логина</w:t>
      </w:r>
      <w:ins w:id="205" w:author="Алексей Кудош" w:date="2024-11-10T16:33:00Z">
        <w:r>
          <w:t xml:space="preserve"> (рисунок 2.1)</w:t>
        </w:r>
      </w:ins>
      <w:r>
        <w:t xml:space="preserve"> предельно ясна, запрашивается телефон, можно сменить страну, а также войти через сторонние сервисы или используя электронную почту.</w:t>
      </w:r>
    </w:p>
    <w:p w14:paraId="29712969" w14:textId="77777777" w:rsidR="00994B67" w:rsidRDefault="00994B67" w:rsidP="002E4661">
      <w:pPr>
        <w:pPrChange w:id="206" w:author="Алексей Кудош" w:date="2024-11-10T20:01:00Z">
          <w:pPr/>
        </w:pPrChange>
      </w:pPr>
    </w:p>
    <w:p w14:paraId="20DF3128" w14:textId="754E596A" w:rsidR="00994B67" w:rsidRDefault="00994B67" w:rsidP="002E4661">
      <w:pPr>
        <w:jc w:val="center"/>
        <w:pPrChange w:id="207" w:author="Алексей Кудош" w:date="2024-11-10T20:01:00Z">
          <w:pPr>
            <w:jc w:val="center"/>
          </w:pPr>
        </w:pPrChange>
      </w:pPr>
      <w:r w:rsidRPr="00994B67">
        <w:drawing>
          <wp:inline distT="0" distB="0" distL="0" distR="0" wp14:anchorId="51D04779" wp14:editId="604D606D">
            <wp:extent cx="4616450" cy="2239879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807" cy="224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2128" w14:textId="00406AA0" w:rsidR="00994B67" w:rsidRDefault="00994B67" w:rsidP="002E4661">
      <w:pPr>
        <w:jc w:val="center"/>
        <w:pPrChange w:id="208" w:author="Алексей Кудош" w:date="2024-11-10T20:01:00Z">
          <w:pPr>
            <w:jc w:val="center"/>
          </w:pPr>
        </w:pPrChange>
      </w:pPr>
    </w:p>
    <w:p w14:paraId="42473465" w14:textId="04AEE8CF" w:rsidR="00994B67" w:rsidRDefault="00994B67" w:rsidP="002E4661">
      <w:pPr>
        <w:jc w:val="center"/>
        <w:rPr>
          <w:ins w:id="209" w:author="Алексей Кудош" w:date="2024-11-10T16:35:00Z"/>
        </w:rPr>
        <w:pPrChange w:id="210" w:author="Алексей Кудош" w:date="2024-11-10T20:01:00Z">
          <w:pPr>
            <w:jc w:val="center"/>
          </w:pPr>
        </w:pPrChange>
      </w:pPr>
      <w:r>
        <w:t>Рисунок 2.1 – Форма логина</w:t>
      </w:r>
      <w:r>
        <w:rPr>
          <w:lang w:val="en-US"/>
        </w:rPr>
        <w:t>/</w:t>
      </w:r>
      <w:ins w:id="211" w:author="Алексей Кудош" w:date="2024-11-10T16:33:00Z">
        <w:r>
          <w:t>регистрации</w:t>
        </w:r>
      </w:ins>
    </w:p>
    <w:p w14:paraId="4525ED45" w14:textId="5B0C4003" w:rsidR="00C33E15" w:rsidRDefault="00C33E15" w:rsidP="002E4661">
      <w:pPr>
        <w:rPr>
          <w:ins w:id="212" w:author="Алексей Кудош" w:date="2024-11-10T16:35:00Z"/>
        </w:rPr>
        <w:pPrChange w:id="213" w:author="Алексей Кудош" w:date="2024-11-10T20:01:00Z">
          <w:pPr/>
        </w:pPrChange>
      </w:pPr>
    </w:p>
    <w:p w14:paraId="0000AC07" w14:textId="5B109C1B" w:rsidR="00C33E15" w:rsidRDefault="00C33E15" w:rsidP="002E4661">
      <w:pPr>
        <w:rPr>
          <w:ins w:id="214" w:author="Алексей Кудош" w:date="2024-11-10T16:36:00Z"/>
        </w:rPr>
        <w:pPrChange w:id="215" w:author="Алексей Кудош" w:date="2024-11-10T20:01:00Z">
          <w:pPr/>
        </w:pPrChange>
      </w:pPr>
      <w:ins w:id="216" w:author="Алексей Кудош" w:date="2024-11-10T16:35:00Z">
        <w:r>
          <w:t>При попытке нажатия кнопки без ввода номера, форма оповещает о том, что нужно заполнить по</w:t>
        </w:r>
      </w:ins>
      <w:ins w:id="217" w:author="Алексей Кудош" w:date="2024-11-10T16:36:00Z">
        <w:r>
          <w:t>ле (рисунок 2.2).</w:t>
        </w:r>
      </w:ins>
    </w:p>
    <w:p w14:paraId="76FD2B4D" w14:textId="69732F8B" w:rsidR="00C33E15" w:rsidRDefault="00C33E15" w:rsidP="002E4661">
      <w:pPr>
        <w:rPr>
          <w:ins w:id="218" w:author="Алексей Кудош" w:date="2024-11-10T16:36:00Z"/>
        </w:rPr>
        <w:pPrChange w:id="219" w:author="Алексей Кудош" w:date="2024-11-10T20:01:00Z">
          <w:pPr/>
        </w:pPrChange>
      </w:pPr>
    </w:p>
    <w:p w14:paraId="02F3CA08" w14:textId="27418EE1" w:rsidR="00C33E15" w:rsidRDefault="00C33E15" w:rsidP="002E4661">
      <w:pPr>
        <w:jc w:val="center"/>
        <w:rPr>
          <w:ins w:id="220" w:author="Алексей Кудош" w:date="2024-11-10T16:36:00Z"/>
        </w:rPr>
        <w:pPrChange w:id="221" w:author="Алексей Кудош" w:date="2024-11-10T20:01:00Z">
          <w:pPr>
            <w:jc w:val="center"/>
          </w:pPr>
        </w:pPrChange>
      </w:pPr>
      <w:ins w:id="222" w:author="Алексей Кудош" w:date="2024-11-10T16:36:00Z">
        <w:r w:rsidRPr="00C33E15">
          <w:drawing>
            <wp:inline distT="0" distB="0" distL="0" distR="0" wp14:anchorId="51E8095D" wp14:editId="205C2348">
              <wp:extent cx="4229288" cy="2046605"/>
              <wp:effectExtent l="0" t="0" r="0" b="0"/>
              <wp:docPr id="2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9105" cy="20513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1303C4" w14:textId="0A120826" w:rsidR="00C33E15" w:rsidRDefault="00C33E15" w:rsidP="002E4661">
      <w:pPr>
        <w:jc w:val="center"/>
        <w:rPr>
          <w:ins w:id="223" w:author="Алексей Кудош" w:date="2024-11-10T16:36:00Z"/>
        </w:rPr>
        <w:pPrChange w:id="224" w:author="Алексей Кудош" w:date="2024-11-10T20:01:00Z">
          <w:pPr>
            <w:jc w:val="center"/>
          </w:pPr>
        </w:pPrChange>
      </w:pPr>
    </w:p>
    <w:p w14:paraId="70CF5BBD" w14:textId="254ECCA3" w:rsidR="00C33E15" w:rsidRDefault="00C33E15" w:rsidP="002E4661">
      <w:pPr>
        <w:jc w:val="center"/>
        <w:rPr>
          <w:ins w:id="225" w:author="Алексей Кудош" w:date="2024-11-10T16:36:00Z"/>
        </w:rPr>
        <w:pPrChange w:id="226" w:author="Алексей Кудош" w:date="2024-11-10T20:01:00Z">
          <w:pPr>
            <w:jc w:val="center"/>
          </w:pPr>
        </w:pPrChange>
      </w:pPr>
      <w:ins w:id="227" w:author="Алексей Кудош" w:date="2024-11-10T16:36:00Z">
        <w:r>
          <w:t>Рисунок 2.2 – Некорректный ввод</w:t>
        </w:r>
      </w:ins>
    </w:p>
    <w:p w14:paraId="5B0D5E8F" w14:textId="2AF16985" w:rsidR="00C33E15" w:rsidRDefault="00C33E15" w:rsidP="002E4661">
      <w:pPr>
        <w:jc w:val="center"/>
        <w:rPr>
          <w:ins w:id="228" w:author="Алексей Кудош" w:date="2024-11-10T16:36:00Z"/>
        </w:rPr>
        <w:pPrChange w:id="229" w:author="Алексей Кудош" w:date="2024-11-10T20:01:00Z">
          <w:pPr>
            <w:jc w:val="center"/>
          </w:pPr>
        </w:pPrChange>
      </w:pPr>
    </w:p>
    <w:p w14:paraId="0A69D76E" w14:textId="213946DC" w:rsidR="00C33E15" w:rsidRDefault="00C33E15" w:rsidP="002E4661">
      <w:pPr>
        <w:rPr>
          <w:ins w:id="230" w:author="Алексей Кудош" w:date="2024-11-10T16:38:00Z"/>
        </w:rPr>
        <w:pPrChange w:id="231" w:author="Алексей Кудош" w:date="2024-11-10T20:01:00Z">
          <w:pPr/>
        </w:pPrChange>
      </w:pPr>
      <w:ins w:id="232" w:author="Алексей Кудош" w:date="2024-11-10T16:37:00Z">
        <w:r>
          <w:lastRenderedPageBreak/>
          <w:t>При попытке входа через почту предлагается заполни</w:t>
        </w:r>
      </w:ins>
      <w:ins w:id="233" w:author="Алексей Кудош" w:date="2024-11-10T16:38:00Z">
        <w:r>
          <w:t>ть такую форму (рисунок 2.3).</w:t>
        </w:r>
      </w:ins>
    </w:p>
    <w:p w14:paraId="2D601AE6" w14:textId="5AF4AD24" w:rsidR="00C33E15" w:rsidRDefault="00C33E15" w:rsidP="002E4661">
      <w:pPr>
        <w:rPr>
          <w:ins w:id="234" w:author="Алексей Кудош" w:date="2024-11-10T16:38:00Z"/>
        </w:rPr>
        <w:pPrChange w:id="235" w:author="Алексей Кудош" w:date="2024-11-10T20:01:00Z">
          <w:pPr/>
        </w:pPrChange>
      </w:pPr>
    </w:p>
    <w:p w14:paraId="77A311C5" w14:textId="5EBCE349" w:rsidR="00C33E15" w:rsidRDefault="00C33E15" w:rsidP="002E4661">
      <w:pPr>
        <w:jc w:val="center"/>
        <w:rPr>
          <w:ins w:id="236" w:author="Алексей Кудош" w:date="2024-11-10T16:38:00Z"/>
        </w:rPr>
        <w:pPrChange w:id="237" w:author="Алексей Кудош" w:date="2024-11-10T20:01:00Z">
          <w:pPr>
            <w:jc w:val="center"/>
          </w:pPr>
        </w:pPrChange>
      </w:pPr>
      <w:ins w:id="238" w:author="Алексей Кудош" w:date="2024-11-10T16:38:00Z">
        <w:r w:rsidRPr="00C33E15">
          <w:drawing>
            <wp:inline distT="0" distB="0" distL="0" distR="0" wp14:anchorId="6051A8B8" wp14:editId="06FACDFC">
              <wp:extent cx="4549775" cy="2193911"/>
              <wp:effectExtent l="0" t="0" r="3175" b="0"/>
              <wp:docPr id="3" name="Рисунок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63408" cy="22004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683DD7" w14:textId="68B62476" w:rsidR="00C33E15" w:rsidRDefault="00C33E15" w:rsidP="002E4661">
      <w:pPr>
        <w:jc w:val="center"/>
        <w:rPr>
          <w:ins w:id="239" w:author="Алексей Кудош" w:date="2024-11-10T16:38:00Z"/>
        </w:rPr>
        <w:pPrChange w:id="240" w:author="Алексей Кудош" w:date="2024-11-10T20:01:00Z">
          <w:pPr>
            <w:jc w:val="center"/>
          </w:pPr>
        </w:pPrChange>
      </w:pPr>
    </w:p>
    <w:p w14:paraId="2EA1BE93" w14:textId="6193AB96" w:rsidR="00C33E15" w:rsidRDefault="00C33E15" w:rsidP="002E4661">
      <w:pPr>
        <w:jc w:val="center"/>
        <w:rPr>
          <w:ins w:id="241" w:author="Алексей Кудош" w:date="2024-11-10T16:38:00Z"/>
        </w:rPr>
        <w:pPrChange w:id="242" w:author="Алексей Кудош" w:date="2024-11-10T20:01:00Z">
          <w:pPr>
            <w:jc w:val="center"/>
          </w:pPr>
        </w:pPrChange>
      </w:pPr>
      <w:ins w:id="243" w:author="Алексей Кудош" w:date="2024-11-10T16:38:00Z">
        <w:r>
          <w:t>Рисунок 2.3 – Вход через почту</w:t>
        </w:r>
      </w:ins>
    </w:p>
    <w:p w14:paraId="792A8802" w14:textId="6FB0B1DB" w:rsidR="00C33E15" w:rsidRDefault="00C33E15" w:rsidP="002E4661">
      <w:pPr>
        <w:jc w:val="center"/>
        <w:rPr>
          <w:ins w:id="244" w:author="Алексей Кудош" w:date="2024-11-10T16:38:00Z"/>
        </w:rPr>
        <w:pPrChange w:id="245" w:author="Алексей Кудош" w:date="2024-11-10T20:01:00Z">
          <w:pPr>
            <w:jc w:val="center"/>
          </w:pPr>
        </w:pPrChange>
      </w:pPr>
    </w:p>
    <w:p w14:paraId="68A40595" w14:textId="23E20FED" w:rsidR="00C33E15" w:rsidRDefault="00C33E15" w:rsidP="002E4661">
      <w:pPr>
        <w:rPr>
          <w:ins w:id="246" w:author="Алексей Кудош" w:date="2024-11-10T16:39:00Z"/>
        </w:rPr>
        <w:pPrChange w:id="247" w:author="Алексей Кудош" w:date="2024-11-10T20:01:00Z">
          <w:pPr/>
        </w:pPrChange>
      </w:pPr>
      <w:ins w:id="248" w:author="Алексей Кудош" w:date="2024-11-10T16:39:00Z">
        <w:r>
          <w:t>При нажатии кнопки с пустой формой, сайт сообщает о том, что нужно её запо</w:t>
        </w:r>
      </w:ins>
      <w:ins w:id="249" w:author="Алексей Кудош" w:date="2024-11-10T16:41:00Z">
        <w:r w:rsidR="0093785F">
          <w:t>л</w:t>
        </w:r>
      </w:ins>
      <w:ins w:id="250" w:author="Алексей Кудош" w:date="2024-11-10T16:39:00Z">
        <w:r>
          <w:t>нить (рисунок 2.4).</w:t>
        </w:r>
      </w:ins>
    </w:p>
    <w:p w14:paraId="0771178F" w14:textId="18A18F89" w:rsidR="00C33E15" w:rsidRDefault="00C33E15" w:rsidP="002E4661">
      <w:pPr>
        <w:rPr>
          <w:ins w:id="251" w:author="Алексей Кудош" w:date="2024-11-10T16:39:00Z"/>
        </w:rPr>
        <w:pPrChange w:id="252" w:author="Алексей Кудош" w:date="2024-11-10T20:01:00Z">
          <w:pPr/>
        </w:pPrChange>
      </w:pPr>
    </w:p>
    <w:p w14:paraId="090C324C" w14:textId="38027A29" w:rsidR="00C33E15" w:rsidRDefault="00C33E15" w:rsidP="002E4661">
      <w:pPr>
        <w:jc w:val="center"/>
        <w:rPr>
          <w:ins w:id="253" w:author="Алексей Кудош" w:date="2024-11-10T16:39:00Z"/>
        </w:rPr>
        <w:pPrChange w:id="254" w:author="Алексей Кудош" w:date="2024-11-10T20:01:00Z">
          <w:pPr>
            <w:jc w:val="center"/>
          </w:pPr>
        </w:pPrChange>
      </w:pPr>
      <w:ins w:id="255" w:author="Алексей Кудош" w:date="2024-11-10T16:39:00Z">
        <w:r w:rsidRPr="00C33E15">
          <w:drawing>
            <wp:inline distT="0" distB="0" distL="0" distR="0" wp14:anchorId="5DABE245" wp14:editId="6D7837D3">
              <wp:extent cx="4541983" cy="2196465"/>
              <wp:effectExtent l="0" t="0" r="0" b="0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53620" cy="22020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2154EEF" w14:textId="2DA2AB54" w:rsidR="00C33E15" w:rsidRDefault="00C33E15" w:rsidP="002E4661">
      <w:pPr>
        <w:jc w:val="center"/>
        <w:rPr>
          <w:ins w:id="256" w:author="Алексей Кудош" w:date="2024-11-10T16:39:00Z"/>
        </w:rPr>
        <w:pPrChange w:id="257" w:author="Алексей Кудош" w:date="2024-11-10T20:01:00Z">
          <w:pPr>
            <w:jc w:val="center"/>
          </w:pPr>
        </w:pPrChange>
      </w:pPr>
    </w:p>
    <w:p w14:paraId="54937D4C" w14:textId="1B3D2D01" w:rsidR="00C33E15" w:rsidRDefault="00C33E15" w:rsidP="002E4661">
      <w:pPr>
        <w:jc w:val="center"/>
        <w:rPr>
          <w:ins w:id="258" w:author="Алексей Кудош" w:date="2024-11-10T16:40:00Z"/>
        </w:rPr>
        <w:pPrChange w:id="259" w:author="Алексей Кудош" w:date="2024-11-10T20:01:00Z">
          <w:pPr>
            <w:jc w:val="center"/>
          </w:pPr>
        </w:pPrChange>
      </w:pPr>
      <w:ins w:id="260" w:author="Алексей Кудош" w:date="2024-11-10T16:39:00Z">
        <w:r>
          <w:t xml:space="preserve">Рисунок 2.4 </w:t>
        </w:r>
      </w:ins>
      <w:ins w:id="261" w:author="Алексей Кудош" w:date="2024-11-10T16:40:00Z">
        <w:r w:rsidR="0093785F">
          <w:t>–</w:t>
        </w:r>
        <w:r>
          <w:t xml:space="preserve"> </w:t>
        </w:r>
        <w:r w:rsidR="0093785F">
          <w:t>Некорректный ввод</w:t>
        </w:r>
      </w:ins>
    </w:p>
    <w:p w14:paraId="14F43577" w14:textId="77B3CF3F" w:rsidR="0093785F" w:rsidRDefault="0093785F" w:rsidP="002E4661">
      <w:pPr>
        <w:jc w:val="center"/>
        <w:rPr>
          <w:ins w:id="262" w:author="Алексей Кудош" w:date="2024-11-10T16:40:00Z"/>
        </w:rPr>
        <w:pPrChange w:id="263" w:author="Алексей Кудош" w:date="2024-11-10T20:01:00Z">
          <w:pPr>
            <w:jc w:val="center"/>
          </w:pPr>
        </w:pPrChange>
      </w:pPr>
    </w:p>
    <w:p w14:paraId="5D040DA0" w14:textId="43F761E5" w:rsidR="00413AB1" w:rsidRDefault="00413AB1" w:rsidP="002E4661">
      <w:pPr>
        <w:rPr>
          <w:ins w:id="264" w:author="Алексей Кудош" w:date="2024-11-10T16:42:00Z"/>
        </w:rPr>
        <w:pPrChange w:id="265" w:author="Алексей Кудош" w:date="2024-11-10T20:01:00Z">
          <w:pPr/>
        </w:pPrChange>
      </w:pPr>
      <w:ins w:id="266" w:author="Алексей Кудош" w:date="2024-11-10T16:42:00Z">
        <w:r>
          <w:t xml:space="preserve">Формы на сайте </w:t>
        </w:r>
        <w:r w:rsidRPr="003630E1">
          <w:rPr>
            <w:i/>
            <w:iCs/>
            <w:rPrChange w:id="267" w:author="Алексей Кудош" w:date="2024-11-10T17:47:00Z">
              <w:rPr/>
            </w:rPrChange>
          </w:rPr>
          <w:t>OZON</w:t>
        </w:r>
        <w:r>
          <w:t xml:space="preserve"> соответствуют ожиданиям простых пользователей и созданы с учетом их потребностей. В процессе заполнения формы все шаги предельно ясны, что позволяет легко ориентироваться в процессе. Инструкции по заполнению этапов четко описаны, а требования к итоговому варианту понятны и доступны.</w:t>
        </w:r>
      </w:ins>
    </w:p>
    <w:p w14:paraId="5283C324" w14:textId="0A393756" w:rsidR="0093785F" w:rsidRDefault="0093785F" w:rsidP="002E4661">
      <w:pPr>
        <w:ind w:firstLine="0"/>
        <w:rPr>
          <w:ins w:id="268" w:author="Алексей Кудош" w:date="2024-11-10T16:44:00Z"/>
        </w:rPr>
        <w:pPrChange w:id="269" w:author="Алексей Кудош" w:date="2024-11-10T20:01:00Z">
          <w:pPr/>
        </w:pPrChange>
      </w:pPr>
    </w:p>
    <w:p w14:paraId="500C8581" w14:textId="48269D8E" w:rsidR="007D4D0F" w:rsidRDefault="007D4D0F" w:rsidP="002E4661">
      <w:pPr>
        <w:pStyle w:val="2"/>
        <w:rPr>
          <w:ins w:id="270" w:author="Алексей Кудош" w:date="2024-11-10T16:44:00Z"/>
        </w:rPr>
        <w:pPrChange w:id="271" w:author="Алексей Кудош" w:date="2024-11-10T20:01:00Z">
          <w:pPr>
            <w:pStyle w:val="2"/>
          </w:pPr>
        </w:pPrChange>
      </w:pPr>
      <w:bookmarkStart w:id="272" w:name="_Toc182161273"/>
      <w:ins w:id="273" w:author="Алексей Кудош" w:date="2024-11-10T16:44:00Z">
        <w:r>
          <w:t xml:space="preserve">2.3 </w:t>
        </w:r>
        <w:r>
          <w:t>Проверка изображений.</w:t>
        </w:r>
        <w:bookmarkEnd w:id="272"/>
      </w:ins>
    </w:p>
    <w:p w14:paraId="0C772D6D" w14:textId="53166418" w:rsidR="007D4D0F" w:rsidRDefault="007D4D0F" w:rsidP="002E4661">
      <w:pPr>
        <w:rPr>
          <w:ins w:id="274" w:author="Алексей Кудош" w:date="2024-11-10T16:44:00Z"/>
        </w:rPr>
        <w:pPrChange w:id="275" w:author="Алексей Кудош" w:date="2024-11-10T20:01:00Z">
          <w:pPr/>
        </w:pPrChange>
      </w:pPr>
    </w:p>
    <w:p w14:paraId="1D0AE116" w14:textId="548D24C9" w:rsidR="007D4D0F" w:rsidRDefault="007D4D0F" w:rsidP="002E4661">
      <w:pPr>
        <w:rPr>
          <w:ins w:id="276" w:author="Алексей Кудош" w:date="2024-11-10T16:48:00Z"/>
        </w:rPr>
        <w:pPrChange w:id="277" w:author="Алексей Кудош" w:date="2024-11-10T20:01:00Z">
          <w:pPr/>
        </w:pPrChange>
      </w:pPr>
      <w:ins w:id="278" w:author="Алексей Кудош" w:date="2024-11-10T16:47:00Z">
        <w:r>
          <w:t xml:space="preserve">Изображения на сайте </w:t>
        </w:r>
        <w:r w:rsidRPr="003630E1">
          <w:rPr>
            <w:i/>
            <w:iCs/>
            <w:lang w:val="en-US"/>
            <w:rPrChange w:id="279" w:author="Алексей Кудош" w:date="2024-11-10T17:47:00Z">
              <w:rPr>
                <w:lang w:val="en-US"/>
              </w:rPr>
            </w:rPrChange>
          </w:rPr>
          <w:t>OZON</w:t>
        </w:r>
        <w:r w:rsidRPr="007D4D0F">
          <w:rPr>
            <w:rPrChange w:id="280" w:author="Алексей Кудош" w:date="2024-11-10T16:47:00Z">
              <w:rPr>
                <w:lang w:val="en-US"/>
              </w:rPr>
            </w:rPrChange>
          </w:rPr>
          <w:t xml:space="preserve"> </w:t>
        </w:r>
        <w:r>
          <w:t xml:space="preserve">весят очень мало, в пределах 50кб и сохраняются в кэше, чтобы обеспечить быструю </w:t>
        </w:r>
      </w:ins>
      <w:ins w:id="281" w:author="Алексей Кудош" w:date="2024-11-10T16:48:00Z">
        <w:r>
          <w:t>загрузку сайта при его повторном открытии (рисунок 2.5).</w:t>
        </w:r>
      </w:ins>
    </w:p>
    <w:p w14:paraId="45C919BF" w14:textId="7508AD99" w:rsidR="007D4D0F" w:rsidRDefault="007D4D0F" w:rsidP="002E4661">
      <w:pPr>
        <w:jc w:val="center"/>
        <w:rPr>
          <w:ins w:id="282" w:author="Алексей Кудош" w:date="2024-11-10T16:48:00Z"/>
        </w:rPr>
        <w:pPrChange w:id="283" w:author="Алексей Кудош" w:date="2024-11-10T20:01:00Z">
          <w:pPr/>
        </w:pPrChange>
      </w:pPr>
      <w:ins w:id="284" w:author="Алексей Кудош" w:date="2024-11-10T16:48:00Z">
        <w:r w:rsidRPr="007D4D0F">
          <w:lastRenderedPageBreak/>
          <w:drawing>
            <wp:inline distT="0" distB="0" distL="0" distR="0" wp14:anchorId="106E3248" wp14:editId="1A4C1D31">
              <wp:extent cx="4949825" cy="1333887"/>
              <wp:effectExtent l="0" t="0" r="3175" b="0"/>
              <wp:docPr id="5" name="Рисунок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58563" cy="13362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F8CDC0" w14:textId="6977B51C" w:rsidR="007D4D0F" w:rsidRDefault="007D4D0F" w:rsidP="002E4661">
      <w:pPr>
        <w:jc w:val="center"/>
        <w:rPr>
          <w:ins w:id="285" w:author="Алексей Кудош" w:date="2024-11-10T16:48:00Z"/>
        </w:rPr>
        <w:pPrChange w:id="286" w:author="Алексей Кудош" w:date="2024-11-10T20:01:00Z">
          <w:pPr>
            <w:jc w:val="center"/>
          </w:pPr>
        </w:pPrChange>
      </w:pPr>
    </w:p>
    <w:p w14:paraId="306BE763" w14:textId="36B42D55" w:rsidR="007D4D0F" w:rsidRDefault="007D4D0F" w:rsidP="002E4661">
      <w:pPr>
        <w:jc w:val="center"/>
        <w:rPr>
          <w:ins w:id="287" w:author="Алексей Кудош" w:date="2024-11-10T16:49:00Z"/>
        </w:rPr>
        <w:pPrChange w:id="288" w:author="Алексей Кудош" w:date="2024-11-10T20:01:00Z">
          <w:pPr>
            <w:jc w:val="center"/>
          </w:pPr>
        </w:pPrChange>
      </w:pPr>
      <w:ins w:id="289" w:author="Алексей Кудош" w:date="2024-11-10T16:48:00Z">
        <w:r>
          <w:t>Рисунок 2.5 – Изображения на сайте</w:t>
        </w:r>
      </w:ins>
    </w:p>
    <w:p w14:paraId="393BE740" w14:textId="4A236621" w:rsidR="007D4D0F" w:rsidRDefault="007D4D0F" w:rsidP="002E4661">
      <w:pPr>
        <w:jc w:val="center"/>
        <w:rPr>
          <w:ins w:id="290" w:author="Алексей Кудош" w:date="2024-11-10T16:49:00Z"/>
        </w:rPr>
        <w:pPrChange w:id="291" w:author="Алексей Кудош" w:date="2024-11-10T20:01:00Z">
          <w:pPr>
            <w:jc w:val="center"/>
          </w:pPr>
        </w:pPrChange>
      </w:pPr>
    </w:p>
    <w:p w14:paraId="4B11DEB3" w14:textId="1F77BEBA" w:rsidR="007D4D0F" w:rsidRDefault="00D04BE1" w:rsidP="002E4661">
      <w:pPr>
        <w:rPr>
          <w:ins w:id="292" w:author="Алексей Кудош" w:date="2024-11-10T16:52:00Z"/>
        </w:rPr>
        <w:pPrChange w:id="293" w:author="Алексей Кудош" w:date="2024-11-10T20:01:00Z">
          <w:pPr/>
        </w:pPrChange>
      </w:pPr>
      <w:ins w:id="294" w:author="Алексей Кудош" w:date="2024-11-10T16:51:00Z">
        <w:r>
          <w:t>Рекламные бан</w:t>
        </w:r>
      </w:ins>
      <w:ins w:id="295" w:author="Алексей Кудош" w:date="2024-11-10T17:47:00Z">
        <w:r w:rsidR="003630E1">
          <w:t>н</w:t>
        </w:r>
      </w:ins>
      <w:ins w:id="296" w:author="Алексей Кудош" w:date="2024-11-10T16:51:00Z">
        <w:r>
          <w:t>еры не содержат альтернативного текста, но на каждой карточке товара он есть (рисунок 2.6).</w:t>
        </w:r>
      </w:ins>
    </w:p>
    <w:p w14:paraId="336DF58D" w14:textId="1C71E1EA" w:rsidR="00D04BE1" w:rsidRDefault="00D04BE1" w:rsidP="002E4661">
      <w:pPr>
        <w:rPr>
          <w:ins w:id="297" w:author="Алексей Кудош" w:date="2024-11-10T16:52:00Z"/>
        </w:rPr>
        <w:pPrChange w:id="298" w:author="Алексей Кудош" w:date="2024-11-10T20:01:00Z">
          <w:pPr/>
        </w:pPrChange>
      </w:pPr>
    </w:p>
    <w:p w14:paraId="57F4909E" w14:textId="6DB2E1DA" w:rsidR="00D04BE1" w:rsidRDefault="00D04BE1" w:rsidP="002E4661">
      <w:pPr>
        <w:jc w:val="center"/>
        <w:rPr>
          <w:ins w:id="299" w:author="Алексей Кудош" w:date="2024-11-10T16:52:00Z"/>
        </w:rPr>
        <w:pPrChange w:id="300" w:author="Алексей Кудош" w:date="2024-11-10T20:01:00Z">
          <w:pPr>
            <w:jc w:val="center"/>
          </w:pPr>
        </w:pPrChange>
      </w:pPr>
      <w:ins w:id="301" w:author="Алексей Кудош" w:date="2024-11-10T16:52:00Z">
        <w:r w:rsidRPr="00D04BE1">
          <w:drawing>
            <wp:inline distT="0" distB="0" distL="0" distR="0" wp14:anchorId="62B59056" wp14:editId="4E033FC9">
              <wp:extent cx="4892675" cy="519863"/>
              <wp:effectExtent l="0" t="0" r="3175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2211" cy="5219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28F59B7" w14:textId="2DC37826" w:rsidR="00D04BE1" w:rsidRDefault="00D04BE1" w:rsidP="002E4661">
      <w:pPr>
        <w:jc w:val="center"/>
        <w:rPr>
          <w:ins w:id="302" w:author="Алексей Кудош" w:date="2024-11-10T16:52:00Z"/>
        </w:rPr>
        <w:pPrChange w:id="303" w:author="Алексей Кудош" w:date="2024-11-10T20:01:00Z">
          <w:pPr>
            <w:jc w:val="center"/>
          </w:pPr>
        </w:pPrChange>
      </w:pPr>
    </w:p>
    <w:p w14:paraId="3EE51D93" w14:textId="6E422EB1" w:rsidR="00D04BE1" w:rsidRDefault="00D04BE1" w:rsidP="002E4661">
      <w:pPr>
        <w:jc w:val="center"/>
        <w:rPr>
          <w:ins w:id="304" w:author="Алексей Кудош" w:date="2024-11-10T16:52:00Z"/>
        </w:rPr>
        <w:pPrChange w:id="305" w:author="Алексей Кудош" w:date="2024-11-10T20:01:00Z">
          <w:pPr>
            <w:jc w:val="center"/>
          </w:pPr>
        </w:pPrChange>
      </w:pPr>
      <w:ins w:id="306" w:author="Алексей Кудош" w:date="2024-11-10T16:52:00Z">
        <w:r>
          <w:t>Рисунок 2.6 – Альтернативный текст изображения</w:t>
        </w:r>
      </w:ins>
    </w:p>
    <w:p w14:paraId="45D7C019" w14:textId="00F154F4" w:rsidR="00D04BE1" w:rsidRDefault="00D04BE1" w:rsidP="002E4661">
      <w:pPr>
        <w:jc w:val="center"/>
        <w:rPr>
          <w:ins w:id="307" w:author="Алексей Кудош" w:date="2024-11-10T16:52:00Z"/>
        </w:rPr>
        <w:pPrChange w:id="308" w:author="Алексей Кудош" w:date="2024-11-10T20:01:00Z">
          <w:pPr>
            <w:jc w:val="center"/>
          </w:pPr>
        </w:pPrChange>
      </w:pPr>
    </w:p>
    <w:p w14:paraId="4554CE43" w14:textId="4AEDCA53" w:rsidR="00D04BE1" w:rsidRDefault="00D04BE1" w:rsidP="002E4661">
      <w:pPr>
        <w:pStyle w:val="2"/>
        <w:rPr>
          <w:ins w:id="309" w:author="Алексей Кудош" w:date="2024-11-10T16:53:00Z"/>
        </w:rPr>
        <w:pPrChange w:id="310" w:author="Алексей Кудош" w:date="2024-11-10T20:01:00Z">
          <w:pPr>
            <w:pStyle w:val="2"/>
          </w:pPr>
        </w:pPrChange>
      </w:pPr>
      <w:bookmarkStart w:id="311" w:name="_Toc182161274"/>
      <w:ins w:id="312" w:author="Алексей Кудош" w:date="2024-11-10T16:53:00Z">
        <w:r>
          <w:t>2.4 Проверка контекста на смысл</w:t>
        </w:r>
        <w:bookmarkEnd w:id="311"/>
      </w:ins>
    </w:p>
    <w:p w14:paraId="2387CB6C" w14:textId="2B93ABE7" w:rsidR="00D04BE1" w:rsidRDefault="00D04BE1" w:rsidP="002E4661">
      <w:pPr>
        <w:rPr>
          <w:ins w:id="313" w:author="Алексей Кудош" w:date="2024-11-10T16:53:00Z"/>
        </w:rPr>
        <w:pPrChange w:id="314" w:author="Алексей Кудош" w:date="2024-11-10T20:01:00Z">
          <w:pPr/>
        </w:pPrChange>
      </w:pPr>
    </w:p>
    <w:p w14:paraId="0550D0BC" w14:textId="0AFD2C5A" w:rsidR="00D04BE1" w:rsidRDefault="00D04BE1" w:rsidP="002E4661">
      <w:pPr>
        <w:rPr>
          <w:ins w:id="315" w:author="Алексей Кудош" w:date="2024-11-10T16:56:00Z"/>
        </w:rPr>
        <w:pPrChange w:id="316" w:author="Алексей Кудош" w:date="2024-11-10T20:01:00Z">
          <w:pPr/>
        </w:pPrChange>
      </w:pPr>
      <w:ins w:id="317" w:author="Алексей Кудош" w:date="2024-11-10T16:56:00Z">
        <w:r>
          <w:t xml:space="preserve">При оценке страницы на сайте </w:t>
        </w:r>
        <w:r w:rsidRPr="003630E1">
          <w:rPr>
            <w:i/>
            <w:iCs/>
            <w:rPrChange w:id="318" w:author="Алексей Кудош" w:date="2024-11-10T17:46:00Z">
              <w:rPr/>
            </w:rPrChange>
          </w:rPr>
          <w:t>OZON</w:t>
        </w:r>
        <w:r>
          <w:t xml:space="preserve"> важно понимать, зачем она может понадобиться пользователю. Конкретная страница должна не только представлять информацию, но и удовлетворять потребности целевой аудитории. Например, если это страница с товарами, пользователю необходимо быстро находить нужные продукты, узнавать их характеристики и цены.</w:t>
        </w:r>
      </w:ins>
    </w:p>
    <w:p w14:paraId="12E3F0CA" w14:textId="57BB4621" w:rsidR="00D04BE1" w:rsidRDefault="00D04BE1" w:rsidP="002E4661">
      <w:pPr>
        <w:rPr>
          <w:ins w:id="319" w:author="Алексей Кудош" w:date="2024-11-10T16:56:00Z"/>
        </w:rPr>
        <w:pPrChange w:id="320" w:author="Алексей Кудош" w:date="2024-11-10T20:01:00Z">
          <w:pPr/>
        </w:pPrChange>
      </w:pPr>
      <w:ins w:id="321" w:author="Алексей Кудош" w:date="2024-11-10T16:57:00Z">
        <w:r>
          <w:t>Основная с</w:t>
        </w:r>
      </w:ins>
      <w:ins w:id="322" w:author="Алексей Кудош" w:date="2024-11-10T16:56:00Z">
        <w:r>
          <w:t xml:space="preserve">траница </w:t>
        </w:r>
      </w:ins>
      <w:ins w:id="323" w:author="Алексей Кудош" w:date="2024-11-10T16:57:00Z">
        <w:r>
          <w:t xml:space="preserve">товаров </w:t>
        </w:r>
      </w:ins>
      <w:ins w:id="324" w:author="Алексей Кудош" w:date="2024-11-10T16:56:00Z">
        <w:r>
          <w:t>заполнена таким образом, чтобы пользователь мог сразу получить всю необходимую информацию по заявленной теме. Это включает четкие заголовки, структурированные блоки информации и доступную навигацию.</w:t>
        </w:r>
      </w:ins>
    </w:p>
    <w:p w14:paraId="5B368333" w14:textId="0D6BFE2B" w:rsidR="00D04BE1" w:rsidRDefault="00D04BE1" w:rsidP="002E4661">
      <w:pPr>
        <w:ind w:firstLine="0"/>
        <w:rPr>
          <w:ins w:id="325" w:author="Алексей Кудош" w:date="2024-11-10T16:57:00Z"/>
        </w:rPr>
        <w:pPrChange w:id="326" w:author="Алексей Кудош" w:date="2024-11-10T20:01:00Z">
          <w:pPr/>
        </w:pPrChange>
      </w:pPr>
    </w:p>
    <w:p w14:paraId="030280AE" w14:textId="5ED92D37" w:rsidR="00CE7566" w:rsidRDefault="00CE7566" w:rsidP="002E4661">
      <w:pPr>
        <w:pStyle w:val="2"/>
        <w:rPr>
          <w:ins w:id="327" w:author="Алексей Кудош" w:date="2024-11-10T16:59:00Z"/>
        </w:rPr>
        <w:pPrChange w:id="328" w:author="Алексей Кудош" w:date="2024-11-10T20:01:00Z">
          <w:pPr>
            <w:pStyle w:val="2"/>
          </w:pPr>
        </w:pPrChange>
      </w:pPr>
      <w:bookmarkStart w:id="329" w:name="_Toc182161275"/>
      <w:ins w:id="330" w:author="Алексей Кудош" w:date="2024-11-10T16:57:00Z">
        <w:r>
          <w:t xml:space="preserve">2.5 </w:t>
        </w:r>
        <w:r w:rsidRPr="00CE7566">
          <w:t>Проверка скорости загрузки сайта</w:t>
        </w:r>
      </w:ins>
      <w:bookmarkEnd w:id="329"/>
    </w:p>
    <w:p w14:paraId="4CA87683" w14:textId="75D77021" w:rsidR="00CE7566" w:rsidRDefault="00CE7566" w:rsidP="002E4661">
      <w:pPr>
        <w:rPr>
          <w:ins w:id="331" w:author="Алексей Кудош" w:date="2024-11-10T16:59:00Z"/>
        </w:rPr>
        <w:pPrChange w:id="332" w:author="Алексей Кудош" w:date="2024-11-10T20:01:00Z">
          <w:pPr/>
        </w:pPrChange>
      </w:pPr>
    </w:p>
    <w:p w14:paraId="64F59B72" w14:textId="0875B34C" w:rsidR="00CE7566" w:rsidRDefault="00CE7566" w:rsidP="002E4661">
      <w:pPr>
        <w:rPr>
          <w:ins w:id="333" w:author="Алексей Кудош" w:date="2024-11-10T17:01:00Z"/>
        </w:rPr>
        <w:pPrChange w:id="334" w:author="Алексей Кудош" w:date="2024-11-10T20:01:00Z">
          <w:pPr/>
        </w:pPrChange>
      </w:pPr>
      <w:ins w:id="335" w:author="Алексей Кудош" w:date="2024-11-10T16:59:00Z">
        <w:r>
          <w:t xml:space="preserve">Сайт </w:t>
        </w:r>
        <w:r w:rsidRPr="003630E1">
          <w:rPr>
            <w:i/>
            <w:iCs/>
            <w:lang w:val="en-US"/>
            <w:rPrChange w:id="336" w:author="Алексей Кудош" w:date="2024-11-10T17:46:00Z">
              <w:rPr>
                <w:lang w:val="en-US"/>
              </w:rPr>
            </w:rPrChange>
          </w:rPr>
          <w:t>OZON</w:t>
        </w:r>
        <w:r w:rsidRPr="00CE7566">
          <w:rPr>
            <w:rPrChange w:id="337" w:author="Алексей Кудош" w:date="2024-11-10T16:59:00Z">
              <w:rPr>
                <w:lang w:val="en-US"/>
              </w:rPr>
            </w:rPrChange>
          </w:rPr>
          <w:t xml:space="preserve"> </w:t>
        </w:r>
        <w:r>
          <w:t xml:space="preserve">загрузился очень </w:t>
        </w:r>
        <w:proofErr w:type="gramStart"/>
        <w:r>
          <w:t>быстро, несмотря на то, что</w:t>
        </w:r>
        <w:proofErr w:type="gramEnd"/>
        <w:r>
          <w:t xml:space="preserve"> кэш браузера был очищен</w:t>
        </w:r>
      </w:ins>
      <w:ins w:id="338" w:author="Алексей Кудош" w:date="2024-11-10T17:00:00Z">
        <w:r>
          <w:t>. Общее время загрузки заняло около секунды, это обеспечивается за счет отличной оптимизации изображений и других данных.</w:t>
        </w:r>
      </w:ins>
    </w:p>
    <w:p w14:paraId="266C0F53" w14:textId="1A94BD25" w:rsidR="001E5D99" w:rsidRDefault="001E5D99" w:rsidP="002E4661">
      <w:pPr>
        <w:rPr>
          <w:ins w:id="339" w:author="Алексей Кудош" w:date="2024-11-10T17:01:00Z"/>
        </w:rPr>
        <w:pPrChange w:id="340" w:author="Алексей Кудош" w:date="2024-11-10T20:01:00Z">
          <w:pPr/>
        </w:pPrChange>
      </w:pPr>
    </w:p>
    <w:p w14:paraId="5728EDAF" w14:textId="2E2E4DE6" w:rsidR="001E5D99" w:rsidRDefault="001E5D99" w:rsidP="002E4661">
      <w:pPr>
        <w:pStyle w:val="2"/>
        <w:rPr>
          <w:ins w:id="341" w:author="Алексей Кудош" w:date="2024-11-10T17:03:00Z"/>
        </w:rPr>
        <w:pPrChange w:id="342" w:author="Алексей Кудош" w:date="2024-11-10T20:01:00Z">
          <w:pPr>
            <w:pStyle w:val="2"/>
          </w:pPr>
        </w:pPrChange>
      </w:pPr>
      <w:bookmarkStart w:id="343" w:name="_Toc182161276"/>
      <w:ins w:id="344" w:author="Алексей Кудош" w:date="2024-11-10T17:01:00Z">
        <w:r>
          <w:t xml:space="preserve">2.6 </w:t>
        </w:r>
        <w:r>
          <w:t>Адаптация сайта для просмотра на мобильных устройствах</w:t>
        </w:r>
      </w:ins>
      <w:bookmarkEnd w:id="343"/>
    </w:p>
    <w:p w14:paraId="416F4B4B" w14:textId="65A854CF" w:rsidR="001E5D99" w:rsidRDefault="001E5D99" w:rsidP="002E4661">
      <w:pPr>
        <w:rPr>
          <w:ins w:id="345" w:author="Алексей Кудош" w:date="2024-11-10T17:03:00Z"/>
        </w:rPr>
        <w:pPrChange w:id="346" w:author="Алексей Кудош" w:date="2024-11-10T20:01:00Z">
          <w:pPr/>
        </w:pPrChange>
      </w:pPr>
    </w:p>
    <w:p w14:paraId="05CA7DDE" w14:textId="51AD5F90" w:rsidR="001E5D99" w:rsidRDefault="001E5D99" w:rsidP="002E4661">
      <w:pPr>
        <w:rPr>
          <w:ins w:id="347" w:author="Алексей Кудош" w:date="2024-11-10T17:05:00Z"/>
        </w:rPr>
        <w:pPrChange w:id="348" w:author="Алексей Кудош" w:date="2024-11-10T20:01:00Z">
          <w:pPr/>
        </w:pPrChange>
      </w:pPr>
      <w:ins w:id="349" w:author="Алексей Кудош" w:date="2024-11-10T17:03:00Z">
        <w:r>
          <w:t xml:space="preserve">Несмотря на то, что </w:t>
        </w:r>
        <w:r w:rsidRPr="003630E1">
          <w:rPr>
            <w:i/>
            <w:iCs/>
            <w:lang w:val="en-US"/>
            <w:rPrChange w:id="350" w:author="Алексей Кудош" w:date="2024-11-10T17:46:00Z">
              <w:rPr>
                <w:lang w:val="en-US"/>
              </w:rPr>
            </w:rPrChange>
          </w:rPr>
          <w:t>OZON</w:t>
        </w:r>
        <w:r w:rsidRPr="001E5D99">
          <w:rPr>
            <w:rPrChange w:id="351" w:author="Алексей Кудош" w:date="2024-11-10T17:04:00Z">
              <w:rPr>
                <w:lang w:val="en-US"/>
              </w:rPr>
            </w:rPrChange>
          </w:rPr>
          <w:t xml:space="preserve"> </w:t>
        </w:r>
      </w:ins>
      <w:ins w:id="352" w:author="Алексей Кудош" w:date="2024-11-10T17:04:00Z">
        <w:r>
          <w:t>имеет мобильное приложение,</w:t>
        </w:r>
      </w:ins>
      <w:ins w:id="353" w:author="Алексей Кудош" w:date="2024-11-10T17:05:00Z">
        <w:r>
          <w:t xml:space="preserve"> сайт на мобильном устройстве выглядит очень хорошо и оптимизирован (рисунок 2.7).</w:t>
        </w:r>
      </w:ins>
    </w:p>
    <w:p w14:paraId="03380323" w14:textId="16DD17CE" w:rsidR="001E5D99" w:rsidRDefault="001E5D99" w:rsidP="002E4661">
      <w:pPr>
        <w:rPr>
          <w:ins w:id="354" w:author="Алексей Кудош" w:date="2024-11-10T17:05:00Z"/>
        </w:rPr>
        <w:pPrChange w:id="355" w:author="Алексей Кудош" w:date="2024-11-10T20:01:00Z">
          <w:pPr/>
        </w:pPrChange>
      </w:pPr>
    </w:p>
    <w:p w14:paraId="3AE6F542" w14:textId="495BB107" w:rsidR="001E5D99" w:rsidRDefault="001E5D99" w:rsidP="002E4661">
      <w:pPr>
        <w:rPr>
          <w:ins w:id="356" w:author="Алексей Кудош" w:date="2024-11-10T17:05:00Z"/>
        </w:rPr>
        <w:pPrChange w:id="357" w:author="Алексей Кудош" w:date="2024-11-10T20:01:00Z">
          <w:pPr/>
        </w:pPrChange>
      </w:pPr>
    </w:p>
    <w:p w14:paraId="5DA34164" w14:textId="5B109017" w:rsidR="001E5D99" w:rsidRDefault="001E5D99" w:rsidP="002E4661">
      <w:pPr>
        <w:rPr>
          <w:ins w:id="358" w:author="Алексей Кудош" w:date="2024-11-10T17:05:00Z"/>
        </w:rPr>
        <w:pPrChange w:id="359" w:author="Алексей Кудош" w:date="2024-11-10T20:01:00Z">
          <w:pPr/>
        </w:pPrChange>
      </w:pPr>
    </w:p>
    <w:p w14:paraId="25749860" w14:textId="1E8D2975" w:rsidR="001E5D99" w:rsidRDefault="001E5D99" w:rsidP="002E4661">
      <w:pPr>
        <w:jc w:val="center"/>
        <w:rPr>
          <w:ins w:id="360" w:author="Алексей Кудош" w:date="2024-11-10T17:05:00Z"/>
        </w:rPr>
        <w:pPrChange w:id="361" w:author="Алексей Кудош" w:date="2024-11-10T20:01:00Z">
          <w:pPr>
            <w:jc w:val="center"/>
          </w:pPr>
        </w:pPrChange>
      </w:pPr>
      <w:ins w:id="362" w:author="Алексей Кудош" w:date="2024-11-10T17:05:00Z">
        <w:r>
          <w:rPr>
            <w:noProof/>
          </w:rPr>
          <w:lastRenderedPageBreak/>
          <w:drawing>
            <wp:inline distT="0" distB="0" distL="0" distR="0" wp14:anchorId="16301609" wp14:editId="0AB6B6BD">
              <wp:extent cx="2332254" cy="5051425"/>
              <wp:effectExtent l="0" t="0" r="0" b="0"/>
              <wp:docPr id="8" name="Рисунок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39852" cy="50678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87C3B35" w14:textId="53B6ABC3" w:rsidR="001E5D99" w:rsidRDefault="001E5D99" w:rsidP="002E4661">
      <w:pPr>
        <w:jc w:val="center"/>
        <w:rPr>
          <w:ins w:id="363" w:author="Алексей Кудош" w:date="2024-11-10T17:05:00Z"/>
        </w:rPr>
        <w:pPrChange w:id="364" w:author="Алексей Кудош" w:date="2024-11-10T20:01:00Z">
          <w:pPr>
            <w:jc w:val="center"/>
          </w:pPr>
        </w:pPrChange>
      </w:pPr>
    </w:p>
    <w:p w14:paraId="21E84AA2" w14:textId="50C13039" w:rsidR="001E5D99" w:rsidRDefault="001E5D99" w:rsidP="002E4661">
      <w:pPr>
        <w:jc w:val="center"/>
        <w:rPr>
          <w:ins w:id="365" w:author="Алексей Кудош" w:date="2024-11-10T17:06:00Z"/>
        </w:rPr>
        <w:pPrChange w:id="366" w:author="Алексей Кудош" w:date="2024-11-10T20:01:00Z">
          <w:pPr>
            <w:jc w:val="center"/>
          </w:pPr>
        </w:pPrChange>
      </w:pPr>
      <w:ins w:id="367" w:author="Алексей Кудош" w:date="2024-11-10T17:05:00Z">
        <w:r>
          <w:t>Рисунок 2.7 – Сайт на мобильном устройстве</w:t>
        </w:r>
      </w:ins>
    </w:p>
    <w:p w14:paraId="1E63EC13" w14:textId="7A6467EB" w:rsidR="00DB6097" w:rsidRDefault="00DB6097" w:rsidP="002E4661">
      <w:pPr>
        <w:jc w:val="center"/>
        <w:rPr>
          <w:ins w:id="368" w:author="Алексей Кудош" w:date="2024-11-10T17:06:00Z"/>
        </w:rPr>
        <w:pPrChange w:id="369" w:author="Алексей Кудош" w:date="2024-11-10T20:01:00Z">
          <w:pPr>
            <w:jc w:val="center"/>
          </w:pPr>
        </w:pPrChange>
      </w:pPr>
    </w:p>
    <w:p w14:paraId="78F3AC76" w14:textId="039FC0CC" w:rsidR="00DB6097" w:rsidRDefault="00DB6097" w:rsidP="002E4661">
      <w:pPr>
        <w:pStyle w:val="2"/>
        <w:rPr>
          <w:ins w:id="370" w:author="Алексей Кудош" w:date="2024-11-10T17:06:00Z"/>
        </w:rPr>
        <w:pPrChange w:id="371" w:author="Алексей Кудош" w:date="2024-11-10T20:01:00Z">
          <w:pPr>
            <w:pStyle w:val="2"/>
          </w:pPr>
        </w:pPrChange>
      </w:pPr>
      <w:bookmarkStart w:id="372" w:name="_Toc182161277"/>
      <w:ins w:id="373" w:author="Алексей Кудош" w:date="2024-11-10T17:06:00Z">
        <w:r>
          <w:t xml:space="preserve">2.7 </w:t>
        </w:r>
        <w:r>
          <w:t>Проверка сайта в разных браузерах</w:t>
        </w:r>
        <w:bookmarkEnd w:id="372"/>
      </w:ins>
    </w:p>
    <w:p w14:paraId="22B40224" w14:textId="6EC2E31C" w:rsidR="00DB6097" w:rsidRDefault="00DB6097" w:rsidP="002E4661">
      <w:pPr>
        <w:rPr>
          <w:ins w:id="374" w:author="Алексей Кудош" w:date="2024-11-10T17:06:00Z"/>
        </w:rPr>
        <w:pPrChange w:id="375" w:author="Алексей Кудош" w:date="2024-11-10T20:01:00Z">
          <w:pPr/>
        </w:pPrChange>
      </w:pPr>
    </w:p>
    <w:p w14:paraId="458FA6AD" w14:textId="04278D33" w:rsidR="00DB6097" w:rsidRDefault="00DB6097" w:rsidP="002E4661">
      <w:pPr>
        <w:rPr>
          <w:ins w:id="376" w:author="Алексей Кудош" w:date="2024-11-10T17:08:00Z"/>
        </w:rPr>
        <w:pPrChange w:id="377" w:author="Алексей Кудош" w:date="2024-11-10T20:01:00Z">
          <w:pPr/>
        </w:pPrChange>
      </w:pPr>
      <w:ins w:id="378" w:author="Алексей Кудош" w:date="2024-11-10T17:07:00Z">
        <w:r>
          <w:t>Сайт</w:t>
        </w:r>
        <w:r w:rsidRPr="00DB6097">
          <w:rPr>
            <w:rPrChange w:id="379" w:author="Алексей Кудош" w:date="2024-11-10T17:07:00Z">
              <w:rPr/>
            </w:rPrChange>
          </w:rPr>
          <w:t xml:space="preserve"> </w:t>
        </w:r>
        <w:r>
          <w:t>был</w:t>
        </w:r>
        <w:r w:rsidRPr="00DB6097">
          <w:rPr>
            <w:rPrChange w:id="380" w:author="Алексей Кудош" w:date="2024-11-10T17:07:00Z">
              <w:rPr/>
            </w:rPrChange>
          </w:rPr>
          <w:t xml:space="preserve"> </w:t>
        </w:r>
        <w:r>
          <w:t>проверен</w:t>
        </w:r>
        <w:r w:rsidRPr="00DB6097">
          <w:rPr>
            <w:rPrChange w:id="381" w:author="Алексей Кудош" w:date="2024-11-10T17:07:00Z">
              <w:rPr/>
            </w:rPrChange>
          </w:rPr>
          <w:t xml:space="preserve"> </w:t>
        </w:r>
        <w:r>
          <w:t>в</w:t>
        </w:r>
        <w:r w:rsidRPr="00DB6097">
          <w:rPr>
            <w:rPrChange w:id="382" w:author="Алексей Кудош" w:date="2024-11-10T17:07:00Z">
              <w:rPr/>
            </w:rPrChange>
          </w:rPr>
          <w:t xml:space="preserve"> </w:t>
        </w:r>
        <w:r w:rsidRPr="003630E1">
          <w:rPr>
            <w:i/>
            <w:iCs/>
            <w:lang w:val="en-US"/>
            <w:rPrChange w:id="383" w:author="Алексей Кудош" w:date="2024-11-10T17:46:00Z">
              <w:rPr>
                <w:lang w:val="en-US"/>
              </w:rPr>
            </w:rPrChange>
          </w:rPr>
          <w:t>Yandex</w:t>
        </w:r>
        <w:r w:rsidRPr="00DB6097">
          <w:rPr>
            <w:rPrChange w:id="384" w:author="Алексей Кудош" w:date="2024-11-10T17:07:00Z">
              <w:rPr>
                <w:lang w:val="en-US"/>
              </w:rPr>
            </w:rPrChange>
          </w:rPr>
          <w:t xml:space="preserve"> </w:t>
        </w:r>
        <w:r w:rsidRPr="003630E1">
          <w:rPr>
            <w:i/>
            <w:iCs/>
            <w:lang w:val="en-US"/>
            <w:rPrChange w:id="385" w:author="Алексей Кудош" w:date="2024-11-10T17:46:00Z">
              <w:rPr>
                <w:lang w:val="en-US"/>
              </w:rPr>
            </w:rPrChange>
          </w:rPr>
          <w:t>Browser</w:t>
        </w:r>
        <w:r w:rsidRPr="00DB6097">
          <w:rPr>
            <w:rPrChange w:id="386" w:author="Алексей Кудош" w:date="2024-11-10T17:07:00Z">
              <w:rPr>
                <w:lang w:val="en-US"/>
              </w:rPr>
            </w:rPrChange>
          </w:rPr>
          <w:t xml:space="preserve"> (</w:t>
        </w:r>
        <w:r>
          <w:t>рисунок 2.8)</w:t>
        </w:r>
        <w:r w:rsidRPr="00DB6097">
          <w:rPr>
            <w:rPrChange w:id="387" w:author="Алексей Кудош" w:date="2024-11-10T17:07:00Z">
              <w:rPr>
                <w:lang w:val="en-US"/>
              </w:rPr>
            </w:rPrChange>
          </w:rPr>
          <w:t xml:space="preserve">, </w:t>
        </w:r>
        <w:r w:rsidRPr="003630E1">
          <w:rPr>
            <w:i/>
            <w:iCs/>
            <w:lang w:val="en-US"/>
            <w:rPrChange w:id="388" w:author="Алексей Кудош" w:date="2024-11-10T17:46:00Z">
              <w:rPr>
                <w:lang w:val="en-US"/>
              </w:rPr>
            </w:rPrChange>
          </w:rPr>
          <w:t>Google</w:t>
        </w:r>
        <w:r w:rsidRPr="00DB6097">
          <w:rPr>
            <w:rPrChange w:id="389" w:author="Алексей Кудош" w:date="2024-11-10T17:07:00Z">
              <w:rPr>
                <w:lang w:val="en-US"/>
              </w:rPr>
            </w:rPrChange>
          </w:rPr>
          <w:t xml:space="preserve"> </w:t>
        </w:r>
        <w:r w:rsidRPr="003630E1">
          <w:rPr>
            <w:i/>
            <w:iCs/>
            <w:lang w:val="en-US"/>
            <w:rPrChange w:id="390" w:author="Алексей Кудош" w:date="2024-11-10T17:46:00Z">
              <w:rPr>
                <w:lang w:val="en-US"/>
              </w:rPr>
            </w:rPrChange>
          </w:rPr>
          <w:t>Chrome</w:t>
        </w:r>
        <w:r>
          <w:t xml:space="preserve"> (рисунок 2.9)</w:t>
        </w:r>
        <w:r w:rsidRPr="00DB6097">
          <w:rPr>
            <w:rPrChange w:id="391" w:author="Алексей Кудош" w:date="2024-11-10T17:07:00Z">
              <w:rPr>
                <w:lang w:val="en-US"/>
              </w:rPr>
            </w:rPrChange>
          </w:rPr>
          <w:t xml:space="preserve">, </w:t>
        </w:r>
        <w:r w:rsidRPr="003630E1">
          <w:rPr>
            <w:i/>
            <w:iCs/>
            <w:lang w:val="en-US"/>
            <w:rPrChange w:id="392" w:author="Алексей Кудош" w:date="2024-11-10T17:46:00Z">
              <w:rPr>
                <w:lang w:val="en-US"/>
              </w:rPr>
            </w:rPrChange>
          </w:rPr>
          <w:t>Microsoft</w:t>
        </w:r>
        <w:r w:rsidRPr="00DB6097">
          <w:rPr>
            <w:rPrChange w:id="393" w:author="Алексей Кудош" w:date="2024-11-10T17:07:00Z">
              <w:rPr>
                <w:lang w:val="en-US"/>
              </w:rPr>
            </w:rPrChange>
          </w:rPr>
          <w:t xml:space="preserve"> </w:t>
        </w:r>
        <w:r w:rsidRPr="003630E1">
          <w:rPr>
            <w:i/>
            <w:iCs/>
            <w:lang w:val="en-US"/>
            <w:rPrChange w:id="394" w:author="Алексей Кудош" w:date="2024-11-10T17:46:00Z">
              <w:rPr>
                <w:lang w:val="en-US"/>
              </w:rPr>
            </w:rPrChange>
          </w:rPr>
          <w:t>Edge</w:t>
        </w:r>
        <w:r>
          <w:t xml:space="preserve"> (рисунок 2.10). </w:t>
        </w:r>
      </w:ins>
      <w:ins w:id="395" w:author="Алексей Кудош" w:date="2024-11-10T17:08:00Z">
        <w:r>
          <w:t>Во всех перечисленных браузерах сайт работает нормально.</w:t>
        </w:r>
      </w:ins>
    </w:p>
    <w:p w14:paraId="7C607E58" w14:textId="1CDBE53D" w:rsidR="00DB6097" w:rsidRDefault="00DB6097" w:rsidP="002E4661">
      <w:pPr>
        <w:rPr>
          <w:ins w:id="396" w:author="Алексей Кудош" w:date="2024-11-10T17:08:00Z"/>
        </w:rPr>
        <w:pPrChange w:id="397" w:author="Алексей Кудош" w:date="2024-11-10T20:01:00Z">
          <w:pPr/>
        </w:pPrChange>
      </w:pPr>
    </w:p>
    <w:p w14:paraId="3AF624F6" w14:textId="51A4CD38" w:rsidR="00DB6097" w:rsidRDefault="00DB6097" w:rsidP="002E4661">
      <w:pPr>
        <w:jc w:val="center"/>
        <w:rPr>
          <w:ins w:id="398" w:author="Алексей Кудош" w:date="2024-11-10T17:08:00Z"/>
        </w:rPr>
        <w:pPrChange w:id="399" w:author="Алексей Кудош" w:date="2024-11-10T20:01:00Z">
          <w:pPr>
            <w:jc w:val="center"/>
          </w:pPr>
        </w:pPrChange>
      </w:pPr>
      <w:ins w:id="400" w:author="Алексей Кудош" w:date="2024-11-10T17:08:00Z">
        <w:r w:rsidRPr="00DB6097">
          <w:lastRenderedPageBreak/>
          <w:drawing>
            <wp:inline distT="0" distB="0" distL="0" distR="0" wp14:anchorId="79E5CECB" wp14:editId="5C8130EC">
              <wp:extent cx="4715758" cy="2536579"/>
              <wp:effectExtent l="0" t="0" r="8890" b="0"/>
              <wp:docPr id="9" name="Рисунок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9860" cy="25441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61C0B3" w14:textId="49F99CEE" w:rsidR="00DB6097" w:rsidRDefault="00DB6097" w:rsidP="002E4661">
      <w:pPr>
        <w:jc w:val="center"/>
        <w:rPr>
          <w:ins w:id="401" w:author="Алексей Кудош" w:date="2024-11-10T17:08:00Z"/>
        </w:rPr>
        <w:pPrChange w:id="402" w:author="Алексей Кудош" w:date="2024-11-10T20:01:00Z">
          <w:pPr>
            <w:jc w:val="center"/>
          </w:pPr>
        </w:pPrChange>
      </w:pPr>
    </w:p>
    <w:p w14:paraId="080640A3" w14:textId="234F27D2" w:rsidR="00DB6097" w:rsidRDefault="00DB6097" w:rsidP="002E4661">
      <w:pPr>
        <w:jc w:val="center"/>
        <w:rPr>
          <w:ins w:id="403" w:author="Алексей Кудош" w:date="2024-11-10T17:09:00Z"/>
          <w:lang w:val="en-US"/>
        </w:rPr>
        <w:pPrChange w:id="404" w:author="Алексей Кудош" w:date="2024-11-10T20:01:00Z">
          <w:pPr>
            <w:jc w:val="center"/>
          </w:pPr>
        </w:pPrChange>
      </w:pPr>
      <w:ins w:id="405" w:author="Алексей Кудош" w:date="2024-11-10T17:08:00Z">
        <w:r>
          <w:t xml:space="preserve">Рисунок 2.8 – Сайт в </w:t>
        </w:r>
        <w:r w:rsidRPr="003630E1">
          <w:rPr>
            <w:i/>
            <w:iCs/>
            <w:lang w:val="en-US"/>
            <w:rPrChange w:id="406" w:author="Алексей Кудош" w:date="2024-11-10T17:46:00Z">
              <w:rPr>
                <w:lang w:val="en-US"/>
              </w:rPr>
            </w:rPrChange>
          </w:rPr>
          <w:t>Yandex</w:t>
        </w:r>
        <w:r>
          <w:rPr>
            <w:lang w:val="en-US"/>
          </w:rPr>
          <w:t xml:space="preserve"> </w:t>
        </w:r>
        <w:r w:rsidRPr="003630E1">
          <w:rPr>
            <w:i/>
            <w:iCs/>
            <w:lang w:val="en-US"/>
            <w:rPrChange w:id="407" w:author="Алексей Кудош" w:date="2024-11-10T17:46:00Z">
              <w:rPr>
                <w:lang w:val="en-US"/>
              </w:rPr>
            </w:rPrChange>
          </w:rPr>
          <w:t>Browser</w:t>
        </w:r>
      </w:ins>
    </w:p>
    <w:p w14:paraId="2EB76BD2" w14:textId="4DB02A89" w:rsidR="00DB6097" w:rsidRDefault="00DB6097" w:rsidP="002E4661">
      <w:pPr>
        <w:jc w:val="center"/>
        <w:rPr>
          <w:ins w:id="408" w:author="Алексей Кудош" w:date="2024-11-10T17:09:00Z"/>
          <w:lang w:val="en-US"/>
        </w:rPr>
        <w:pPrChange w:id="409" w:author="Алексей Кудош" w:date="2024-11-10T20:01:00Z">
          <w:pPr>
            <w:jc w:val="center"/>
          </w:pPr>
        </w:pPrChange>
      </w:pPr>
    </w:p>
    <w:p w14:paraId="7A5C9C0A" w14:textId="1DEE3FE6" w:rsidR="00DB6097" w:rsidRDefault="00DB6097" w:rsidP="002E4661">
      <w:pPr>
        <w:jc w:val="center"/>
        <w:rPr>
          <w:ins w:id="410" w:author="Алексей Кудош" w:date="2024-11-10T17:09:00Z"/>
          <w:lang w:val="en-US"/>
        </w:rPr>
        <w:pPrChange w:id="411" w:author="Алексей Кудош" w:date="2024-11-10T20:01:00Z">
          <w:pPr>
            <w:jc w:val="center"/>
          </w:pPr>
        </w:pPrChange>
      </w:pPr>
      <w:ins w:id="412" w:author="Алексей Кудош" w:date="2024-11-10T17:09:00Z">
        <w:r w:rsidRPr="00DB6097">
          <w:rPr>
            <w:lang w:val="en-US"/>
          </w:rPr>
          <w:drawing>
            <wp:inline distT="0" distB="0" distL="0" distR="0" wp14:anchorId="17FDAC7B" wp14:editId="3A710C36">
              <wp:extent cx="4448808" cy="2386330"/>
              <wp:effectExtent l="0" t="0" r="9525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58814" cy="23916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160A95" w14:textId="3E144841" w:rsidR="00DB6097" w:rsidRDefault="00DB6097" w:rsidP="002E4661">
      <w:pPr>
        <w:jc w:val="center"/>
        <w:rPr>
          <w:ins w:id="413" w:author="Алексей Кудош" w:date="2024-11-10T17:09:00Z"/>
          <w:lang w:val="en-US"/>
        </w:rPr>
        <w:pPrChange w:id="414" w:author="Алексей Кудош" w:date="2024-11-10T20:01:00Z">
          <w:pPr>
            <w:jc w:val="center"/>
          </w:pPr>
        </w:pPrChange>
      </w:pPr>
    </w:p>
    <w:p w14:paraId="2B24CCB7" w14:textId="5E084D61" w:rsidR="00DB6097" w:rsidRDefault="00DB6097" w:rsidP="002E4661">
      <w:pPr>
        <w:jc w:val="center"/>
        <w:rPr>
          <w:ins w:id="415" w:author="Алексей Кудош" w:date="2024-11-10T17:09:00Z"/>
          <w:lang w:val="en-US"/>
        </w:rPr>
        <w:pPrChange w:id="416" w:author="Алексей Кудош" w:date="2024-11-10T20:01:00Z">
          <w:pPr>
            <w:jc w:val="center"/>
          </w:pPr>
        </w:pPrChange>
      </w:pPr>
      <w:ins w:id="417" w:author="Алексей Кудош" w:date="2024-11-10T17:09:00Z">
        <w:r>
          <w:t xml:space="preserve">Рисунок 2.9 – Сайт в </w:t>
        </w:r>
        <w:r w:rsidRPr="003630E1">
          <w:rPr>
            <w:i/>
            <w:iCs/>
            <w:lang w:val="en-US"/>
            <w:rPrChange w:id="418" w:author="Алексей Кудош" w:date="2024-11-10T17:46:00Z">
              <w:rPr>
                <w:lang w:val="en-US"/>
              </w:rPr>
            </w:rPrChange>
          </w:rPr>
          <w:t>Google</w:t>
        </w:r>
        <w:r>
          <w:rPr>
            <w:lang w:val="en-US"/>
          </w:rPr>
          <w:t xml:space="preserve"> </w:t>
        </w:r>
        <w:r w:rsidRPr="003630E1">
          <w:rPr>
            <w:i/>
            <w:iCs/>
            <w:lang w:val="en-US"/>
            <w:rPrChange w:id="419" w:author="Алексей Кудош" w:date="2024-11-10T17:46:00Z">
              <w:rPr>
                <w:lang w:val="en-US"/>
              </w:rPr>
            </w:rPrChange>
          </w:rPr>
          <w:t>Chrome</w:t>
        </w:r>
      </w:ins>
    </w:p>
    <w:p w14:paraId="7F8D7733" w14:textId="7122CE1E" w:rsidR="00DB6097" w:rsidRDefault="00DB6097" w:rsidP="002E4661">
      <w:pPr>
        <w:jc w:val="center"/>
        <w:rPr>
          <w:ins w:id="420" w:author="Алексей Кудош" w:date="2024-11-10T17:09:00Z"/>
          <w:lang w:val="en-US"/>
        </w:rPr>
        <w:pPrChange w:id="421" w:author="Алексей Кудош" w:date="2024-11-10T20:01:00Z">
          <w:pPr>
            <w:jc w:val="center"/>
          </w:pPr>
        </w:pPrChange>
      </w:pPr>
    </w:p>
    <w:p w14:paraId="5F4A58FF" w14:textId="353CDA4F" w:rsidR="00DB6097" w:rsidRDefault="00DB6097" w:rsidP="002E4661">
      <w:pPr>
        <w:jc w:val="center"/>
        <w:rPr>
          <w:ins w:id="422" w:author="Алексей Кудош" w:date="2024-11-10T17:10:00Z"/>
          <w:lang w:val="en-US"/>
        </w:rPr>
        <w:pPrChange w:id="423" w:author="Алексей Кудош" w:date="2024-11-10T20:01:00Z">
          <w:pPr>
            <w:jc w:val="center"/>
          </w:pPr>
        </w:pPrChange>
      </w:pPr>
      <w:ins w:id="424" w:author="Алексей Кудош" w:date="2024-11-10T17:10:00Z">
        <w:r w:rsidRPr="00DB6097">
          <w:rPr>
            <w:lang w:val="en-US"/>
          </w:rPr>
          <w:drawing>
            <wp:inline distT="0" distB="0" distL="0" distR="0" wp14:anchorId="33B68173" wp14:editId="57821A6E">
              <wp:extent cx="4267050" cy="2284730"/>
              <wp:effectExtent l="0" t="0" r="635" b="1270"/>
              <wp:docPr id="11" name="Рисунок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78495" cy="22908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8FD533" w14:textId="7E5EE78C" w:rsidR="00DB6097" w:rsidRDefault="00DB6097" w:rsidP="002E4661">
      <w:pPr>
        <w:jc w:val="center"/>
        <w:rPr>
          <w:ins w:id="425" w:author="Алексей Кудош" w:date="2024-11-10T17:10:00Z"/>
          <w:lang w:val="en-US"/>
        </w:rPr>
        <w:pPrChange w:id="426" w:author="Алексей Кудош" w:date="2024-11-10T20:01:00Z">
          <w:pPr>
            <w:jc w:val="center"/>
          </w:pPr>
        </w:pPrChange>
      </w:pPr>
    </w:p>
    <w:p w14:paraId="19E5EB4F" w14:textId="1BFBBC5B" w:rsidR="00DB6097" w:rsidRDefault="00DB6097" w:rsidP="002E4661">
      <w:pPr>
        <w:jc w:val="center"/>
        <w:rPr>
          <w:ins w:id="427" w:author="Алексей Кудош" w:date="2024-11-10T17:10:00Z"/>
          <w:lang w:val="en-US"/>
        </w:rPr>
        <w:pPrChange w:id="428" w:author="Алексей Кудош" w:date="2024-11-10T20:01:00Z">
          <w:pPr>
            <w:jc w:val="center"/>
          </w:pPr>
        </w:pPrChange>
      </w:pPr>
      <w:ins w:id="429" w:author="Алексей Кудош" w:date="2024-11-10T17:10:00Z">
        <w:r>
          <w:t xml:space="preserve">Рисунок 2.10 – Сайт в </w:t>
        </w:r>
        <w:r w:rsidRPr="003630E1">
          <w:rPr>
            <w:i/>
            <w:iCs/>
            <w:lang w:val="en-US"/>
            <w:rPrChange w:id="430" w:author="Алексей Кудош" w:date="2024-11-10T17:46:00Z">
              <w:rPr>
                <w:lang w:val="en-US"/>
              </w:rPr>
            </w:rPrChange>
          </w:rPr>
          <w:t>Microsoft</w:t>
        </w:r>
        <w:r>
          <w:rPr>
            <w:lang w:val="en-US"/>
          </w:rPr>
          <w:t xml:space="preserve"> </w:t>
        </w:r>
        <w:r w:rsidRPr="003630E1">
          <w:rPr>
            <w:i/>
            <w:iCs/>
            <w:lang w:val="en-US"/>
            <w:rPrChange w:id="431" w:author="Алексей Кудош" w:date="2024-11-10T17:46:00Z">
              <w:rPr>
                <w:lang w:val="en-US"/>
              </w:rPr>
            </w:rPrChange>
          </w:rPr>
          <w:t>Edge</w:t>
        </w:r>
      </w:ins>
    </w:p>
    <w:p w14:paraId="2375AA07" w14:textId="7408A682" w:rsidR="00D76189" w:rsidRDefault="00D76189" w:rsidP="002E4661">
      <w:pPr>
        <w:jc w:val="center"/>
        <w:rPr>
          <w:ins w:id="432" w:author="Алексей Кудош" w:date="2024-11-10T17:10:00Z"/>
          <w:lang w:val="en-US"/>
        </w:rPr>
        <w:pPrChange w:id="433" w:author="Алексей Кудош" w:date="2024-11-10T20:01:00Z">
          <w:pPr>
            <w:jc w:val="center"/>
          </w:pPr>
        </w:pPrChange>
      </w:pPr>
    </w:p>
    <w:p w14:paraId="0AE8AC83" w14:textId="2450596A" w:rsidR="00D76189" w:rsidRDefault="00F66AF2" w:rsidP="002E4661">
      <w:pPr>
        <w:pStyle w:val="2"/>
        <w:rPr>
          <w:ins w:id="434" w:author="Алексей Кудош" w:date="2024-11-10T17:11:00Z"/>
        </w:rPr>
        <w:pPrChange w:id="435" w:author="Алексей Кудош" w:date="2024-11-10T20:01:00Z">
          <w:pPr>
            <w:pStyle w:val="2"/>
          </w:pPr>
        </w:pPrChange>
      </w:pPr>
      <w:bookmarkStart w:id="436" w:name="_Toc182161278"/>
      <w:ins w:id="437" w:author="Алексей Кудош" w:date="2024-11-10T17:11:00Z">
        <w:r>
          <w:rPr>
            <w:lang w:val="en-US"/>
          </w:rPr>
          <w:lastRenderedPageBreak/>
          <w:t xml:space="preserve">2.8 </w:t>
        </w:r>
        <w:r>
          <w:t>Поверка шрифтов</w:t>
        </w:r>
        <w:bookmarkEnd w:id="436"/>
      </w:ins>
    </w:p>
    <w:p w14:paraId="3982F9E5" w14:textId="70B99D7B" w:rsidR="00F66AF2" w:rsidRDefault="00F66AF2" w:rsidP="002E4661">
      <w:pPr>
        <w:rPr>
          <w:ins w:id="438" w:author="Алексей Кудош" w:date="2024-11-10T17:11:00Z"/>
        </w:rPr>
        <w:pPrChange w:id="439" w:author="Алексей Кудош" w:date="2024-11-10T20:01:00Z">
          <w:pPr/>
        </w:pPrChange>
      </w:pPr>
    </w:p>
    <w:p w14:paraId="1BDB68FA" w14:textId="5703D5E7" w:rsidR="00F66AF2" w:rsidRDefault="00F66AF2" w:rsidP="002E4661">
      <w:pPr>
        <w:rPr>
          <w:ins w:id="440" w:author="Алексей Кудош" w:date="2024-11-10T17:12:00Z"/>
        </w:rPr>
        <w:pPrChange w:id="441" w:author="Алексей Кудош" w:date="2024-11-10T20:01:00Z">
          <w:pPr/>
        </w:pPrChange>
      </w:pPr>
      <w:ins w:id="442" w:author="Алексей Кудош" w:date="2024-11-10T17:11:00Z">
        <w:r>
          <w:t>Основной интерфейс имеет одинаковый стиль шри</w:t>
        </w:r>
      </w:ins>
      <w:ins w:id="443" w:author="Алексей Кудош" w:date="2024-11-10T17:12:00Z">
        <w:r>
          <w:t>фта, он может отличаться на рекламных баннерах и карточках товаров, но это не критично.</w:t>
        </w:r>
      </w:ins>
    </w:p>
    <w:p w14:paraId="4931DD2D" w14:textId="18FEF485" w:rsidR="00F66AF2" w:rsidRDefault="00F66AF2" w:rsidP="002E4661">
      <w:pPr>
        <w:rPr>
          <w:ins w:id="444" w:author="Алексей Кудош" w:date="2024-11-10T17:12:00Z"/>
        </w:rPr>
        <w:pPrChange w:id="445" w:author="Алексей Кудош" w:date="2024-11-10T20:01:00Z">
          <w:pPr/>
        </w:pPrChange>
      </w:pPr>
    </w:p>
    <w:p w14:paraId="07F75EBF" w14:textId="6F3A8B8D" w:rsidR="00F66AF2" w:rsidRDefault="00F66AF2" w:rsidP="002E4661">
      <w:pPr>
        <w:pStyle w:val="2"/>
        <w:rPr>
          <w:ins w:id="446" w:author="Алексей Кудош" w:date="2024-11-10T17:12:00Z"/>
        </w:rPr>
        <w:pPrChange w:id="447" w:author="Алексей Кудош" w:date="2024-11-10T20:01:00Z">
          <w:pPr>
            <w:pStyle w:val="2"/>
          </w:pPr>
        </w:pPrChange>
      </w:pPr>
      <w:bookmarkStart w:id="448" w:name="_Toc182161279"/>
      <w:ins w:id="449" w:author="Алексей Кудош" w:date="2024-11-10T17:12:00Z">
        <w:r>
          <w:t xml:space="preserve">2.9 </w:t>
        </w:r>
        <w:r w:rsidRPr="00F66AF2">
          <w:t>Навигация и юзабилити</w:t>
        </w:r>
        <w:bookmarkEnd w:id="448"/>
      </w:ins>
    </w:p>
    <w:p w14:paraId="34089FC0" w14:textId="49E56895" w:rsidR="00F66AF2" w:rsidRDefault="00F66AF2" w:rsidP="002E4661">
      <w:pPr>
        <w:rPr>
          <w:ins w:id="450" w:author="Алексей Кудош" w:date="2024-11-10T17:12:00Z"/>
        </w:rPr>
        <w:pPrChange w:id="451" w:author="Алексей Кудош" w:date="2024-11-10T20:01:00Z">
          <w:pPr/>
        </w:pPrChange>
      </w:pPr>
    </w:p>
    <w:p w14:paraId="00EA022F" w14:textId="42E62D8B" w:rsidR="00F66AF2" w:rsidRDefault="00F66AF2" w:rsidP="002E4661">
      <w:pPr>
        <w:rPr>
          <w:ins w:id="452" w:author="Алексей Кудош" w:date="2024-11-10T17:17:00Z"/>
        </w:rPr>
        <w:pPrChange w:id="453" w:author="Алексей Кудош" w:date="2024-11-10T20:01:00Z">
          <w:pPr/>
        </w:pPrChange>
      </w:pPr>
      <w:ins w:id="454" w:author="Алексей Кудош" w:date="2024-11-10T17:15:00Z">
        <w:r>
          <w:t>Вся основная навигация предоставлена в верхней части сайта</w:t>
        </w:r>
      </w:ins>
      <w:ins w:id="455" w:author="Алексей Кудош" w:date="2024-11-10T17:16:00Z">
        <w:r>
          <w:t xml:space="preserve"> (рисунок 2.11). Пользователь может перейти на любую страницу сайта</w:t>
        </w:r>
      </w:ins>
      <w:ins w:id="456" w:author="Алексей Кудош" w:date="2024-11-10T17:17:00Z">
        <w:r>
          <w:t>, а также воспользоваться поиском</w:t>
        </w:r>
      </w:ins>
      <w:ins w:id="457" w:author="Алексей Кудош" w:date="2024-11-10T17:16:00Z">
        <w:r>
          <w:t>, не спускаясь вниз, что очень удобно.</w:t>
        </w:r>
      </w:ins>
    </w:p>
    <w:p w14:paraId="0E78E3DE" w14:textId="4ECA7531" w:rsidR="00F66AF2" w:rsidRDefault="00F66AF2" w:rsidP="002E4661">
      <w:pPr>
        <w:rPr>
          <w:ins w:id="458" w:author="Алексей Кудош" w:date="2024-11-10T17:17:00Z"/>
        </w:rPr>
        <w:pPrChange w:id="459" w:author="Алексей Кудош" w:date="2024-11-10T20:01:00Z">
          <w:pPr/>
        </w:pPrChange>
      </w:pPr>
    </w:p>
    <w:p w14:paraId="47FEC5D2" w14:textId="656F18EB" w:rsidR="00F66AF2" w:rsidRDefault="00F66AF2" w:rsidP="002E4661">
      <w:pPr>
        <w:jc w:val="center"/>
        <w:rPr>
          <w:ins w:id="460" w:author="Алексей Кудош" w:date="2024-11-10T17:17:00Z"/>
        </w:rPr>
        <w:pPrChange w:id="461" w:author="Алексей Кудош" w:date="2024-11-10T20:01:00Z">
          <w:pPr>
            <w:jc w:val="center"/>
          </w:pPr>
        </w:pPrChange>
      </w:pPr>
      <w:ins w:id="462" w:author="Алексей Кудош" w:date="2024-11-10T17:17:00Z">
        <w:r w:rsidRPr="00F66AF2">
          <w:drawing>
            <wp:inline distT="0" distB="0" distL="0" distR="0" wp14:anchorId="70CB80A7" wp14:editId="4C835560">
              <wp:extent cx="4968875" cy="555579"/>
              <wp:effectExtent l="0" t="0" r="3175" b="0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96254" cy="5586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21BCF6D" w14:textId="5D248B4D" w:rsidR="00F66AF2" w:rsidRDefault="00F66AF2" w:rsidP="002E4661">
      <w:pPr>
        <w:jc w:val="center"/>
        <w:rPr>
          <w:ins w:id="463" w:author="Алексей Кудош" w:date="2024-11-10T17:17:00Z"/>
        </w:rPr>
        <w:pPrChange w:id="464" w:author="Алексей Кудош" w:date="2024-11-10T20:01:00Z">
          <w:pPr>
            <w:jc w:val="center"/>
          </w:pPr>
        </w:pPrChange>
      </w:pPr>
    </w:p>
    <w:p w14:paraId="5E00E56F" w14:textId="136E0996" w:rsidR="00F66AF2" w:rsidRDefault="00F66AF2" w:rsidP="002E4661">
      <w:pPr>
        <w:jc w:val="center"/>
        <w:rPr>
          <w:ins w:id="465" w:author="Алексей Кудош" w:date="2024-11-10T17:17:00Z"/>
        </w:rPr>
        <w:pPrChange w:id="466" w:author="Алексей Кудош" w:date="2024-11-10T20:01:00Z">
          <w:pPr>
            <w:jc w:val="center"/>
          </w:pPr>
        </w:pPrChange>
      </w:pPr>
      <w:ins w:id="467" w:author="Алексей Кудош" w:date="2024-11-10T17:17:00Z">
        <w:r>
          <w:t>Рисунок 2.11 – Навигация по сайту</w:t>
        </w:r>
      </w:ins>
    </w:p>
    <w:p w14:paraId="23E1F671" w14:textId="2EB802DA" w:rsidR="00F66AF2" w:rsidRDefault="00F66AF2" w:rsidP="002E4661">
      <w:pPr>
        <w:jc w:val="center"/>
        <w:rPr>
          <w:ins w:id="468" w:author="Алексей Кудош" w:date="2024-11-10T17:17:00Z"/>
        </w:rPr>
        <w:pPrChange w:id="469" w:author="Алексей Кудош" w:date="2024-11-10T20:01:00Z">
          <w:pPr>
            <w:jc w:val="center"/>
          </w:pPr>
        </w:pPrChange>
      </w:pPr>
    </w:p>
    <w:p w14:paraId="645228B4" w14:textId="7DDF0A37" w:rsidR="00F66AF2" w:rsidRDefault="00F66AF2" w:rsidP="002E4661">
      <w:pPr>
        <w:rPr>
          <w:ins w:id="470" w:author="Алексей Кудош" w:date="2024-11-10T17:28:00Z"/>
        </w:rPr>
        <w:pPrChange w:id="471" w:author="Алексей Кудош" w:date="2024-11-10T20:01:00Z">
          <w:pPr/>
        </w:pPrChange>
      </w:pPr>
    </w:p>
    <w:p w14:paraId="7097D218" w14:textId="191A45CE" w:rsidR="009C253B" w:rsidRDefault="009C253B" w:rsidP="002E4661">
      <w:pPr>
        <w:pStyle w:val="2"/>
        <w:rPr>
          <w:ins w:id="472" w:author="Алексей Кудош" w:date="2024-11-10T17:28:00Z"/>
        </w:rPr>
        <w:pPrChange w:id="473" w:author="Алексей Кудош" w:date="2024-11-10T20:01:00Z">
          <w:pPr/>
        </w:pPrChange>
      </w:pPr>
      <w:bookmarkStart w:id="474" w:name="_Toc182161280"/>
      <w:ins w:id="475" w:author="Алексей Кудош" w:date="2024-11-10T17:28:00Z">
        <w:r>
          <w:rPr>
            <w:lang w:val="en-US"/>
          </w:rPr>
          <w:t xml:space="preserve">2.10 </w:t>
        </w:r>
        <w:r>
          <w:t>Поиск битых ссылок</w:t>
        </w:r>
        <w:bookmarkEnd w:id="474"/>
        <w:r>
          <w:t xml:space="preserve"> </w:t>
        </w:r>
      </w:ins>
    </w:p>
    <w:p w14:paraId="1FF4BC0A" w14:textId="715E8ECD" w:rsidR="009C253B" w:rsidRDefault="009C253B" w:rsidP="002E4661">
      <w:pPr>
        <w:rPr>
          <w:ins w:id="476" w:author="Алексей Кудош" w:date="2024-11-10T17:28:00Z"/>
        </w:rPr>
        <w:pPrChange w:id="477" w:author="Алексей Кудош" w:date="2024-11-10T20:01:00Z">
          <w:pPr/>
        </w:pPrChange>
      </w:pPr>
    </w:p>
    <w:p w14:paraId="53993D71" w14:textId="0084C3E6" w:rsidR="009C253B" w:rsidRDefault="009C253B" w:rsidP="002E4661">
      <w:pPr>
        <w:rPr>
          <w:ins w:id="478" w:author="Алексей Кудош" w:date="2024-11-10T17:30:00Z"/>
        </w:rPr>
        <w:pPrChange w:id="479" w:author="Алексей Кудош" w:date="2024-11-10T20:01:00Z">
          <w:pPr/>
        </w:pPrChange>
      </w:pPr>
      <w:ins w:id="480" w:author="Алексей Кудош" w:date="2024-11-10T17:28:00Z">
        <w:r>
          <w:t>Сайт содержит слишком</w:t>
        </w:r>
      </w:ins>
      <w:ins w:id="481" w:author="Алексей Кудош" w:date="2024-11-10T17:29:00Z">
        <w:r>
          <w:t xml:space="preserve"> большое количество ссылок для тестирования вручную, поэтому был использован </w:t>
        </w:r>
        <w:proofErr w:type="spellStart"/>
        <w:r w:rsidRPr="003630E1">
          <w:rPr>
            <w:i/>
            <w:iCs/>
            <w:rPrChange w:id="482" w:author="Алексей Кудош" w:date="2024-11-10T17:46:00Z">
              <w:rPr/>
            </w:rPrChange>
          </w:rPr>
          <w:t>Screaming</w:t>
        </w:r>
        <w:proofErr w:type="spellEnd"/>
        <w:r w:rsidRPr="009C253B">
          <w:t xml:space="preserve"> </w:t>
        </w:r>
        <w:proofErr w:type="spellStart"/>
        <w:r w:rsidRPr="003630E1">
          <w:rPr>
            <w:i/>
            <w:iCs/>
            <w:rPrChange w:id="483" w:author="Алексей Кудош" w:date="2024-11-10T17:46:00Z">
              <w:rPr/>
            </w:rPrChange>
          </w:rPr>
          <w:t>Frog</w:t>
        </w:r>
        <w:proofErr w:type="spellEnd"/>
        <w:r w:rsidRPr="009C253B">
          <w:t xml:space="preserve"> </w:t>
        </w:r>
        <w:r w:rsidRPr="003630E1">
          <w:rPr>
            <w:i/>
            <w:iCs/>
            <w:rPrChange w:id="484" w:author="Алексей Кудош" w:date="2024-11-10T17:46:00Z">
              <w:rPr/>
            </w:rPrChange>
          </w:rPr>
          <w:t>SEO</w:t>
        </w:r>
        <w:r w:rsidRPr="009C253B">
          <w:t xml:space="preserve"> </w:t>
        </w:r>
        <w:r w:rsidRPr="003630E1">
          <w:rPr>
            <w:i/>
            <w:iCs/>
            <w:rPrChange w:id="485" w:author="Алексей Кудош" w:date="2024-11-10T17:46:00Z">
              <w:rPr/>
            </w:rPrChange>
          </w:rPr>
          <w:t>Spider</w:t>
        </w:r>
        <w:r>
          <w:t>. Бесплатная версия ограничена 500 ссылками, но все 500 ссылок оказались нормальными и ответили на запросы (рисунок 2</w:t>
        </w:r>
      </w:ins>
      <w:ins w:id="486" w:author="Алексей Кудош" w:date="2024-11-10T17:30:00Z">
        <w:r>
          <w:t xml:space="preserve">.12). При чем некоторые ссылки были </w:t>
        </w:r>
      </w:ins>
      <w:ins w:id="487" w:author="Алексей Кудош" w:date="2024-11-10T17:31:00Z">
        <w:r>
          <w:t>удалены</w:t>
        </w:r>
      </w:ins>
      <w:ins w:id="488" w:author="Алексей Кудош" w:date="2024-11-10T17:30:00Z">
        <w:r>
          <w:t xml:space="preserve"> и перенаправляли на актуаль</w:t>
        </w:r>
      </w:ins>
      <w:ins w:id="489" w:author="Алексей Кудош" w:date="2024-11-10T17:31:00Z">
        <w:r>
          <w:t>ные.</w:t>
        </w:r>
      </w:ins>
    </w:p>
    <w:p w14:paraId="36DC2BA2" w14:textId="77777777" w:rsidR="009C253B" w:rsidRDefault="009C253B" w:rsidP="002E4661">
      <w:pPr>
        <w:rPr>
          <w:ins w:id="490" w:author="Алексей Кудош" w:date="2024-11-10T17:28:00Z"/>
        </w:rPr>
        <w:pPrChange w:id="491" w:author="Алексей Кудош" w:date="2024-11-10T20:01:00Z">
          <w:pPr/>
        </w:pPrChange>
      </w:pPr>
    </w:p>
    <w:p w14:paraId="18EF569C" w14:textId="3782BA4C" w:rsidR="009C253B" w:rsidRDefault="009C253B" w:rsidP="002E4661">
      <w:pPr>
        <w:jc w:val="center"/>
        <w:rPr>
          <w:ins w:id="492" w:author="Алексей Кудош" w:date="2024-11-10T17:30:00Z"/>
        </w:rPr>
        <w:pPrChange w:id="493" w:author="Алексей Кудош" w:date="2024-11-10T20:01:00Z">
          <w:pPr>
            <w:jc w:val="center"/>
          </w:pPr>
        </w:pPrChange>
      </w:pPr>
      <w:ins w:id="494" w:author="Алексей Кудош" w:date="2024-11-10T17:28:00Z">
        <w:r w:rsidRPr="009C253B">
          <w:drawing>
            <wp:inline distT="0" distB="0" distL="0" distR="0" wp14:anchorId="056D41BE" wp14:editId="28AF8A6F">
              <wp:extent cx="4959350" cy="2664955"/>
              <wp:effectExtent l="0" t="0" r="0" b="2540"/>
              <wp:docPr id="13" name="Рисунок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62216" cy="2666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31C449" w14:textId="24B896AE" w:rsidR="009C253B" w:rsidRDefault="009C253B" w:rsidP="002E4661">
      <w:pPr>
        <w:jc w:val="center"/>
        <w:rPr>
          <w:ins w:id="495" w:author="Алексей Кудош" w:date="2024-11-10T17:30:00Z"/>
        </w:rPr>
        <w:pPrChange w:id="496" w:author="Алексей Кудош" w:date="2024-11-10T20:01:00Z">
          <w:pPr>
            <w:jc w:val="center"/>
          </w:pPr>
        </w:pPrChange>
      </w:pPr>
    </w:p>
    <w:p w14:paraId="58796548" w14:textId="68139B5E" w:rsidR="009C253B" w:rsidRDefault="009C253B" w:rsidP="002E4661">
      <w:pPr>
        <w:jc w:val="center"/>
        <w:rPr>
          <w:ins w:id="497" w:author="Алексей Кудош" w:date="2024-11-10T17:32:00Z"/>
        </w:rPr>
        <w:pPrChange w:id="498" w:author="Алексей Кудош" w:date="2024-11-10T20:01:00Z">
          <w:pPr>
            <w:jc w:val="center"/>
          </w:pPr>
        </w:pPrChange>
      </w:pPr>
      <w:ins w:id="499" w:author="Алексей Кудош" w:date="2024-11-10T17:30:00Z">
        <w:r>
          <w:t>Рисунок 2.12 – Результат тестирования ссылок</w:t>
        </w:r>
      </w:ins>
    </w:p>
    <w:p w14:paraId="533C4C40" w14:textId="4B460AB1" w:rsidR="0010320A" w:rsidRDefault="0010320A" w:rsidP="002E4661">
      <w:pPr>
        <w:jc w:val="center"/>
        <w:rPr>
          <w:ins w:id="500" w:author="Алексей Кудош" w:date="2024-11-10T17:32:00Z"/>
        </w:rPr>
        <w:pPrChange w:id="501" w:author="Алексей Кудош" w:date="2024-11-10T20:01:00Z">
          <w:pPr>
            <w:jc w:val="center"/>
          </w:pPr>
        </w:pPrChange>
      </w:pPr>
    </w:p>
    <w:p w14:paraId="5915012A" w14:textId="50A43932" w:rsidR="0010320A" w:rsidRDefault="0010320A" w:rsidP="002E4661">
      <w:pPr>
        <w:pStyle w:val="2"/>
        <w:rPr>
          <w:ins w:id="502" w:author="Алексей Кудош" w:date="2024-11-10T17:32:00Z"/>
        </w:rPr>
        <w:pPrChange w:id="503" w:author="Алексей Кудош" w:date="2024-11-10T20:01:00Z">
          <w:pPr>
            <w:pStyle w:val="2"/>
          </w:pPr>
        </w:pPrChange>
      </w:pPr>
      <w:bookmarkStart w:id="504" w:name="_Toc182161281"/>
      <w:ins w:id="505" w:author="Алексей Кудош" w:date="2024-11-10T17:32:00Z">
        <w:r>
          <w:t xml:space="preserve">2.11 </w:t>
        </w:r>
        <w:r w:rsidRPr="0010320A">
          <w:t xml:space="preserve">Проверка в </w:t>
        </w:r>
        <w:r w:rsidRPr="003630E1">
          <w:rPr>
            <w:i/>
            <w:iCs/>
            <w:rPrChange w:id="506" w:author="Алексей Кудош" w:date="2024-11-10T17:46:00Z">
              <w:rPr/>
            </w:rPrChange>
          </w:rPr>
          <w:t>Google</w:t>
        </w:r>
        <w:r w:rsidRPr="0010320A">
          <w:t xml:space="preserve"> </w:t>
        </w:r>
        <w:r w:rsidRPr="003630E1">
          <w:rPr>
            <w:i/>
            <w:iCs/>
            <w:rPrChange w:id="507" w:author="Алексей Кудош" w:date="2024-11-10T17:46:00Z">
              <w:rPr/>
            </w:rPrChange>
          </w:rPr>
          <w:t>Search</w:t>
        </w:r>
        <w:r w:rsidRPr="0010320A">
          <w:t xml:space="preserve"> </w:t>
        </w:r>
        <w:proofErr w:type="spellStart"/>
        <w:r w:rsidRPr="003630E1">
          <w:rPr>
            <w:i/>
            <w:iCs/>
            <w:rPrChange w:id="508" w:author="Алексей Кудош" w:date="2024-11-10T17:46:00Z">
              <w:rPr/>
            </w:rPrChange>
          </w:rPr>
          <w:t>Console</w:t>
        </w:r>
        <w:bookmarkEnd w:id="504"/>
        <w:proofErr w:type="spellEnd"/>
      </w:ins>
    </w:p>
    <w:p w14:paraId="473304FC" w14:textId="0B531EE0" w:rsidR="0010320A" w:rsidRDefault="0010320A" w:rsidP="002E4661">
      <w:pPr>
        <w:rPr>
          <w:ins w:id="509" w:author="Алексей Кудош" w:date="2024-11-10T17:32:00Z"/>
        </w:rPr>
        <w:pPrChange w:id="510" w:author="Алексей Кудош" w:date="2024-11-10T20:01:00Z">
          <w:pPr/>
        </w:pPrChange>
      </w:pPr>
    </w:p>
    <w:p w14:paraId="0ED43D5D" w14:textId="38FDC68A" w:rsidR="0010320A" w:rsidRDefault="0010320A" w:rsidP="002E4661">
      <w:pPr>
        <w:rPr>
          <w:ins w:id="511" w:author="Алексей Кудош" w:date="2024-11-10T17:32:00Z"/>
        </w:rPr>
        <w:pPrChange w:id="512" w:author="Алексей Кудош" w:date="2024-11-10T20:01:00Z">
          <w:pPr/>
        </w:pPrChange>
      </w:pPr>
      <w:ins w:id="513" w:author="Алексей Кудош" w:date="2024-11-10T17:32:00Z">
        <w:r>
          <w:t>Невозможно выполнить, не имея прав на сайт.</w:t>
        </w:r>
      </w:ins>
    </w:p>
    <w:p w14:paraId="1758B824" w14:textId="1638C867" w:rsidR="0010320A" w:rsidRDefault="0010320A" w:rsidP="002E4661">
      <w:pPr>
        <w:pStyle w:val="2"/>
        <w:rPr>
          <w:ins w:id="514" w:author="Алексей Кудош" w:date="2024-11-10T17:32:00Z"/>
        </w:rPr>
        <w:pPrChange w:id="515" w:author="Алексей Кудош" w:date="2024-11-10T20:01:00Z">
          <w:pPr>
            <w:pStyle w:val="2"/>
          </w:pPr>
        </w:pPrChange>
      </w:pPr>
      <w:bookmarkStart w:id="516" w:name="_Toc182161282"/>
      <w:ins w:id="517" w:author="Алексей Кудош" w:date="2024-11-10T17:32:00Z">
        <w:r>
          <w:lastRenderedPageBreak/>
          <w:t xml:space="preserve">2.12 </w:t>
        </w:r>
        <w:r>
          <w:t xml:space="preserve">Установка </w:t>
        </w:r>
        <w:proofErr w:type="spellStart"/>
        <w:r w:rsidRPr="003630E1">
          <w:rPr>
            <w:i/>
            <w:iCs/>
            <w:rPrChange w:id="518" w:author="Алексей Кудош" w:date="2024-11-10T17:46:00Z">
              <w:rPr/>
            </w:rPrChange>
          </w:rPr>
          <w:t>Minify</w:t>
        </w:r>
        <w:bookmarkEnd w:id="516"/>
        <w:proofErr w:type="spellEnd"/>
      </w:ins>
    </w:p>
    <w:p w14:paraId="1B6CD097" w14:textId="388AFB09" w:rsidR="0010320A" w:rsidRDefault="0010320A" w:rsidP="002E4661">
      <w:pPr>
        <w:rPr>
          <w:ins w:id="519" w:author="Алексей Кудош" w:date="2024-11-10T17:32:00Z"/>
        </w:rPr>
        <w:pPrChange w:id="520" w:author="Алексей Кудош" w:date="2024-11-10T20:01:00Z">
          <w:pPr/>
        </w:pPrChange>
      </w:pPr>
    </w:p>
    <w:p w14:paraId="3115D3E6" w14:textId="77777777" w:rsidR="0010320A" w:rsidRDefault="0010320A" w:rsidP="002E4661">
      <w:pPr>
        <w:rPr>
          <w:ins w:id="521" w:author="Алексей Кудош" w:date="2024-11-10T17:32:00Z"/>
        </w:rPr>
        <w:pPrChange w:id="522" w:author="Алексей Кудош" w:date="2024-11-10T20:01:00Z">
          <w:pPr/>
        </w:pPrChange>
      </w:pPr>
      <w:ins w:id="523" w:author="Алексей Кудош" w:date="2024-11-10T17:32:00Z">
        <w:r>
          <w:t>Невозможно выполнить, не имея прав на сайт.</w:t>
        </w:r>
      </w:ins>
    </w:p>
    <w:p w14:paraId="46CD5B5D" w14:textId="11F36CF9" w:rsidR="0010320A" w:rsidRDefault="0010320A" w:rsidP="002E4661">
      <w:pPr>
        <w:rPr>
          <w:ins w:id="524" w:author="Алексей Кудош" w:date="2024-11-10T17:33:00Z"/>
        </w:rPr>
        <w:pPrChange w:id="525" w:author="Алексей Кудош" w:date="2024-11-10T20:01:00Z">
          <w:pPr/>
        </w:pPrChange>
      </w:pPr>
    </w:p>
    <w:p w14:paraId="42A842B5" w14:textId="3DE1F899" w:rsidR="0010320A" w:rsidRDefault="0010320A" w:rsidP="002E4661">
      <w:pPr>
        <w:pStyle w:val="2"/>
        <w:rPr>
          <w:ins w:id="526" w:author="Алексей Кудош" w:date="2024-11-10T17:33:00Z"/>
          <w:rStyle w:val="20"/>
          <w:b/>
        </w:rPr>
        <w:pPrChange w:id="527" w:author="Алексей Кудош" w:date="2024-11-10T20:01:00Z">
          <w:pPr>
            <w:pStyle w:val="2"/>
          </w:pPr>
        </w:pPrChange>
      </w:pPr>
      <w:bookmarkStart w:id="528" w:name="_Toc182161283"/>
      <w:ins w:id="529" w:author="Алексей Кудош" w:date="2024-11-10T17:33:00Z">
        <w:r w:rsidRPr="0010320A">
          <w:rPr>
            <w:rStyle w:val="20"/>
            <w:b/>
            <w:rPrChange w:id="530" w:author="Алексей Кудош" w:date="2024-11-10T17:33:00Z">
              <w:rPr>
                <w:lang w:val="en-US"/>
              </w:rPr>
            </w:rPrChange>
          </w:rPr>
          <w:t xml:space="preserve">2.13 </w:t>
        </w:r>
        <w:r w:rsidRPr="0010320A">
          <w:rPr>
            <w:rStyle w:val="20"/>
            <w:b/>
            <w:rPrChange w:id="531" w:author="Алексей Кудош" w:date="2024-11-10T17:33:00Z">
              <w:rPr/>
            </w:rPrChange>
          </w:rPr>
          <w:t>Проверка ошибки 404</w:t>
        </w:r>
        <w:bookmarkEnd w:id="528"/>
      </w:ins>
    </w:p>
    <w:p w14:paraId="210AE784" w14:textId="3A6075F1" w:rsidR="0010320A" w:rsidRDefault="0010320A" w:rsidP="002E4661">
      <w:pPr>
        <w:rPr>
          <w:ins w:id="532" w:author="Алексей Кудош" w:date="2024-11-10T17:33:00Z"/>
        </w:rPr>
        <w:pPrChange w:id="533" w:author="Алексей Кудош" w:date="2024-11-10T20:01:00Z">
          <w:pPr/>
        </w:pPrChange>
      </w:pPr>
    </w:p>
    <w:p w14:paraId="219960DD" w14:textId="30030769" w:rsidR="0010320A" w:rsidRDefault="0010320A" w:rsidP="002E4661">
      <w:pPr>
        <w:rPr>
          <w:ins w:id="534" w:author="Алексей Кудош" w:date="2024-11-10T17:34:00Z"/>
        </w:rPr>
        <w:pPrChange w:id="535" w:author="Алексей Кудош" w:date="2024-11-10T20:01:00Z">
          <w:pPr/>
        </w:pPrChange>
      </w:pPr>
      <w:ins w:id="536" w:author="Алексей Кудош" w:date="2024-11-10T17:33:00Z">
        <w:r>
          <w:t xml:space="preserve">При вводе </w:t>
        </w:r>
        <w:proofErr w:type="spellStart"/>
        <w:r>
          <w:t>невалидной</w:t>
        </w:r>
        <w:proofErr w:type="spellEnd"/>
        <w:r>
          <w:t xml:space="preserve"> сс</w:t>
        </w:r>
      </w:ins>
      <w:ins w:id="537" w:author="Алексей Кудош" w:date="2024-11-10T17:34:00Z">
        <w:r>
          <w:t>ылки в поисковую строку, открывается страница, которая оповещает об ошибке, но весь функционал сайта остаётся (рисунок 2.13).</w:t>
        </w:r>
      </w:ins>
    </w:p>
    <w:p w14:paraId="7F400542" w14:textId="5616A511" w:rsidR="0010320A" w:rsidRDefault="0010320A" w:rsidP="002E4661">
      <w:pPr>
        <w:rPr>
          <w:ins w:id="538" w:author="Алексей Кудош" w:date="2024-11-10T17:34:00Z"/>
        </w:rPr>
        <w:pPrChange w:id="539" w:author="Алексей Кудош" w:date="2024-11-10T20:01:00Z">
          <w:pPr/>
        </w:pPrChange>
      </w:pPr>
    </w:p>
    <w:p w14:paraId="3DC77330" w14:textId="7379E3B5" w:rsidR="0010320A" w:rsidRDefault="0010320A" w:rsidP="002E4661">
      <w:pPr>
        <w:jc w:val="center"/>
        <w:rPr>
          <w:ins w:id="540" w:author="Алексей Кудош" w:date="2024-11-10T17:34:00Z"/>
        </w:rPr>
        <w:pPrChange w:id="541" w:author="Алексей Кудош" w:date="2024-11-10T20:01:00Z">
          <w:pPr>
            <w:jc w:val="center"/>
          </w:pPr>
        </w:pPrChange>
      </w:pPr>
      <w:ins w:id="542" w:author="Алексей Кудош" w:date="2024-11-10T17:34:00Z">
        <w:r w:rsidRPr="0010320A">
          <w:drawing>
            <wp:inline distT="0" distB="0" distL="0" distR="0" wp14:anchorId="3164EE46" wp14:editId="64D250FD">
              <wp:extent cx="4358640" cy="2269940"/>
              <wp:effectExtent l="0" t="0" r="3810" b="0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4227" cy="2272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2182E1" w14:textId="298DB8C6" w:rsidR="0010320A" w:rsidRDefault="0010320A" w:rsidP="002E4661">
      <w:pPr>
        <w:jc w:val="center"/>
        <w:rPr>
          <w:ins w:id="543" w:author="Алексей Кудош" w:date="2024-11-10T17:34:00Z"/>
        </w:rPr>
        <w:pPrChange w:id="544" w:author="Алексей Кудош" w:date="2024-11-10T20:01:00Z">
          <w:pPr>
            <w:jc w:val="center"/>
          </w:pPr>
        </w:pPrChange>
      </w:pPr>
    </w:p>
    <w:p w14:paraId="3CF6420C" w14:textId="706144ED" w:rsidR="0010320A" w:rsidRDefault="0010320A" w:rsidP="002E4661">
      <w:pPr>
        <w:jc w:val="center"/>
        <w:rPr>
          <w:ins w:id="545" w:author="Алексей Кудош" w:date="2024-11-10T17:35:00Z"/>
        </w:rPr>
        <w:pPrChange w:id="546" w:author="Алексей Кудош" w:date="2024-11-10T20:01:00Z">
          <w:pPr>
            <w:jc w:val="center"/>
          </w:pPr>
        </w:pPrChange>
      </w:pPr>
      <w:ins w:id="547" w:author="Алексей Кудош" w:date="2024-11-10T17:34:00Z">
        <w:r>
          <w:t>Рисунок 2.1</w:t>
        </w:r>
      </w:ins>
      <w:ins w:id="548" w:author="Алексей Кудош" w:date="2024-11-10T17:35:00Z">
        <w:r>
          <w:t xml:space="preserve">3 – </w:t>
        </w:r>
        <w:proofErr w:type="spellStart"/>
        <w:r>
          <w:t>Невалидная</w:t>
        </w:r>
        <w:proofErr w:type="spellEnd"/>
        <w:r>
          <w:t xml:space="preserve"> страница</w:t>
        </w:r>
      </w:ins>
    </w:p>
    <w:p w14:paraId="11F91882" w14:textId="1C2DFDC8" w:rsidR="0010320A" w:rsidRDefault="0010320A" w:rsidP="002E4661">
      <w:pPr>
        <w:jc w:val="center"/>
        <w:rPr>
          <w:ins w:id="549" w:author="Алексей Кудош" w:date="2024-11-10T17:35:00Z"/>
        </w:rPr>
        <w:pPrChange w:id="550" w:author="Алексей Кудош" w:date="2024-11-10T20:01:00Z">
          <w:pPr>
            <w:jc w:val="center"/>
          </w:pPr>
        </w:pPrChange>
      </w:pPr>
    </w:p>
    <w:p w14:paraId="2B6DB13B" w14:textId="21D50983" w:rsidR="0010320A" w:rsidRDefault="0010320A" w:rsidP="002E4661">
      <w:pPr>
        <w:pStyle w:val="2"/>
        <w:rPr>
          <w:ins w:id="551" w:author="Алексей Кудош" w:date="2024-11-10T17:35:00Z"/>
        </w:rPr>
        <w:pPrChange w:id="552" w:author="Алексей Кудош" w:date="2024-11-10T20:01:00Z">
          <w:pPr/>
        </w:pPrChange>
      </w:pPr>
      <w:bookmarkStart w:id="553" w:name="_Toc182161284"/>
      <w:ins w:id="554" w:author="Алексей Кудош" w:date="2024-11-10T17:35:00Z">
        <w:r>
          <w:t>2.14 Проверка наличия иконки</w:t>
        </w:r>
        <w:bookmarkEnd w:id="553"/>
      </w:ins>
    </w:p>
    <w:p w14:paraId="04DAB4BE" w14:textId="5554A1CE" w:rsidR="0010320A" w:rsidRDefault="0010320A" w:rsidP="002E4661">
      <w:pPr>
        <w:rPr>
          <w:ins w:id="555" w:author="Алексей Кудош" w:date="2024-11-10T17:35:00Z"/>
        </w:rPr>
        <w:pPrChange w:id="556" w:author="Алексей Кудош" w:date="2024-11-10T20:01:00Z">
          <w:pPr/>
        </w:pPrChange>
      </w:pPr>
    </w:p>
    <w:p w14:paraId="2AD0524D" w14:textId="6F71F11C" w:rsidR="0010320A" w:rsidRDefault="0010320A" w:rsidP="002E4661">
      <w:pPr>
        <w:rPr>
          <w:ins w:id="557" w:author="Алексей Кудош" w:date="2024-11-10T17:35:00Z"/>
        </w:rPr>
        <w:pPrChange w:id="558" w:author="Алексей Кудош" w:date="2024-11-10T20:01:00Z">
          <w:pPr/>
        </w:pPrChange>
      </w:pPr>
      <w:ins w:id="559" w:author="Алексей Кудош" w:date="2024-11-10T17:35:00Z">
        <w:r>
          <w:t xml:space="preserve">В качестве иконки на сайте установлен логотип </w:t>
        </w:r>
        <w:r w:rsidRPr="003630E1">
          <w:rPr>
            <w:i/>
            <w:iCs/>
            <w:lang w:val="en-US"/>
            <w:rPrChange w:id="560" w:author="Алексей Кудош" w:date="2024-11-10T17:46:00Z">
              <w:rPr>
                <w:lang w:val="en-US"/>
              </w:rPr>
            </w:rPrChange>
          </w:rPr>
          <w:t>OZON</w:t>
        </w:r>
        <w:r w:rsidRPr="0010320A">
          <w:rPr>
            <w:rPrChange w:id="561" w:author="Алексей Кудош" w:date="2024-11-10T17:35:00Z">
              <w:rPr>
                <w:lang w:val="en-US"/>
              </w:rPr>
            </w:rPrChange>
          </w:rPr>
          <w:t xml:space="preserve"> (</w:t>
        </w:r>
        <w:r>
          <w:t>рисунок 2.14).</w:t>
        </w:r>
      </w:ins>
    </w:p>
    <w:p w14:paraId="013BA082" w14:textId="67894CE7" w:rsidR="0010320A" w:rsidRDefault="0010320A" w:rsidP="002E4661">
      <w:pPr>
        <w:rPr>
          <w:ins w:id="562" w:author="Алексей Кудош" w:date="2024-11-10T17:35:00Z"/>
        </w:rPr>
        <w:pPrChange w:id="563" w:author="Алексей Кудош" w:date="2024-11-10T20:01:00Z">
          <w:pPr/>
        </w:pPrChange>
      </w:pPr>
    </w:p>
    <w:p w14:paraId="1958242C" w14:textId="4A40933A" w:rsidR="0010320A" w:rsidRDefault="0010320A" w:rsidP="002E4661">
      <w:pPr>
        <w:jc w:val="center"/>
        <w:rPr>
          <w:ins w:id="564" w:author="Алексей Кудош" w:date="2024-11-10T17:35:00Z"/>
        </w:rPr>
        <w:pPrChange w:id="565" w:author="Алексей Кудош" w:date="2024-11-10T20:01:00Z">
          <w:pPr>
            <w:jc w:val="center"/>
          </w:pPr>
        </w:pPrChange>
      </w:pPr>
      <w:ins w:id="566" w:author="Алексей Кудош" w:date="2024-11-10T17:35:00Z">
        <w:r w:rsidRPr="0010320A">
          <w:drawing>
            <wp:inline distT="0" distB="0" distL="0" distR="0" wp14:anchorId="1BF0A42D" wp14:editId="79D70DFD">
              <wp:extent cx="1914792" cy="362001"/>
              <wp:effectExtent l="0" t="0" r="0" b="0"/>
              <wp:docPr id="15" name="Рисунок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14792" cy="3620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CFCB3" w14:textId="5FA3B20E" w:rsidR="0010320A" w:rsidRDefault="0010320A" w:rsidP="002E4661">
      <w:pPr>
        <w:jc w:val="center"/>
        <w:rPr>
          <w:ins w:id="567" w:author="Алексей Кудош" w:date="2024-11-10T17:35:00Z"/>
        </w:rPr>
        <w:pPrChange w:id="568" w:author="Алексей Кудош" w:date="2024-11-10T20:01:00Z">
          <w:pPr>
            <w:jc w:val="center"/>
          </w:pPr>
        </w:pPrChange>
      </w:pPr>
    </w:p>
    <w:p w14:paraId="25F2A851" w14:textId="4C08A642" w:rsidR="0010320A" w:rsidRDefault="0010320A" w:rsidP="002E4661">
      <w:pPr>
        <w:jc w:val="center"/>
        <w:rPr>
          <w:ins w:id="569" w:author="Алексей Кудош" w:date="2024-11-10T17:36:00Z"/>
        </w:rPr>
        <w:pPrChange w:id="570" w:author="Алексей Кудош" w:date="2024-11-10T20:01:00Z">
          <w:pPr>
            <w:jc w:val="center"/>
          </w:pPr>
        </w:pPrChange>
      </w:pPr>
      <w:ins w:id="571" w:author="Алексей Кудош" w:date="2024-11-10T17:36:00Z">
        <w:r>
          <w:t>Рисунок 2.14 – Иконка сайта</w:t>
        </w:r>
      </w:ins>
    </w:p>
    <w:p w14:paraId="26D55A05" w14:textId="61EB3134" w:rsidR="0010320A" w:rsidRDefault="0010320A" w:rsidP="002E4661">
      <w:pPr>
        <w:jc w:val="center"/>
        <w:rPr>
          <w:ins w:id="572" w:author="Алексей Кудош" w:date="2024-11-10T17:36:00Z"/>
        </w:rPr>
        <w:pPrChange w:id="573" w:author="Алексей Кудош" w:date="2024-11-10T20:01:00Z">
          <w:pPr>
            <w:jc w:val="center"/>
          </w:pPr>
        </w:pPrChange>
      </w:pPr>
    </w:p>
    <w:p w14:paraId="16CB8B5C" w14:textId="02AC4552" w:rsidR="0010320A" w:rsidRDefault="0010320A" w:rsidP="002E4661">
      <w:pPr>
        <w:pStyle w:val="2"/>
        <w:rPr>
          <w:ins w:id="574" w:author="Алексей Кудош" w:date="2024-11-10T17:36:00Z"/>
        </w:rPr>
        <w:pPrChange w:id="575" w:author="Алексей Кудош" w:date="2024-11-10T20:01:00Z">
          <w:pPr>
            <w:pStyle w:val="2"/>
          </w:pPr>
        </w:pPrChange>
      </w:pPr>
      <w:bookmarkStart w:id="576" w:name="_Toc182161285"/>
      <w:ins w:id="577" w:author="Алексей Кудош" w:date="2024-11-10T17:36:00Z">
        <w:r>
          <w:t xml:space="preserve">2.15 Переадресация – 301 </w:t>
        </w:r>
        <w:proofErr w:type="spellStart"/>
        <w:r>
          <w:t>редирект</w:t>
        </w:r>
        <w:bookmarkEnd w:id="576"/>
        <w:proofErr w:type="spellEnd"/>
      </w:ins>
    </w:p>
    <w:p w14:paraId="25EC1EFA" w14:textId="6E6D1B89" w:rsidR="0010320A" w:rsidRDefault="0010320A" w:rsidP="002E4661">
      <w:pPr>
        <w:rPr>
          <w:ins w:id="578" w:author="Алексей Кудош" w:date="2024-11-10T17:36:00Z"/>
        </w:rPr>
        <w:pPrChange w:id="579" w:author="Алексей Кудош" w:date="2024-11-10T20:01:00Z">
          <w:pPr/>
        </w:pPrChange>
      </w:pPr>
    </w:p>
    <w:p w14:paraId="6AC648E2" w14:textId="5B3AF922" w:rsidR="0010320A" w:rsidRDefault="0010320A" w:rsidP="002E4661">
      <w:pPr>
        <w:rPr>
          <w:ins w:id="580" w:author="Алексей Кудош" w:date="2024-11-10T17:37:00Z"/>
        </w:rPr>
        <w:pPrChange w:id="581" w:author="Алексей Кудош" w:date="2024-11-10T20:01:00Z">
          <w:pPr/>
        </w:pPrChange>
      </w:pPr>
      <w:ins w:id="582" w:author="Алексей Кудош" w:date="2024-11-10T17:37:00Z">
        <w:r>
          <w:t>Переадресации уже были проверены в пункте 2.10, они есть и работают.</w:t>
        </w:r>
      </w:ins>
    </w:p>
    <w:p w14:paraId="00748072" w14:textId="107048E5" w:rsidR="0010320A" w:rsidRDefault="0010320A" w:rsidP="002E4661">
      <w:pPr>
        <w:rPr>
          <w:ins w:id="583" w:author="Алексей Кудош" w:date="2024-11-10T17:37:00Z"/>
        </w:rPr>
        <w:pPrChange w:id="584" w:author="Алексей Кудош" w:date="2024-11-10T20:01:00Z">
          <w:pPr/>
        </w:pPrChange>
      </w:pPr>
    </w:p>
    <w:p w14:paraId="3EA92480" w14:textId="244C0B64" w:rsidR="0010320A" w:rsidRDefault="000C6B33" w:rsidP="002E4661">
      <w:pPr>
        <w:pStyle w:val="2"/>
        <w:rPr>
          <w:ins w:id="585" w:author="Алексей Кудош" w:date="2024-11-10T17:39:00Z"/>
          <w:lang w:val="en-US"/>
        </w:rPr>
        <w:pPrChange w:id="586" w:author="Алексей Кудош" w:date="2024-11-10T20:01:00Z">
          <w:pPr/>
        </w:pPrChange>
      </w:pPr>
      <w:bookmarkStart w:id="587" w:name="_Toc182161286"/>
      <w:ins w:id="588" w:author="Алексей Кудош" w:date="2024-11-10T17:39:00Z">
        <w:r>
          <w:t xml:space="preserve">2.16 Проверка </w:t>
        </w:r>
        <w:r>
          <w:rPr>
            <w:lang w:val="en-US"/>
          </w:rPr>
          <w:t>SEO</w:t>
        </w:r>
        <w:bookmarkEnd w:id="587"/>
      </w:ins>
    </w:p>
    <w:p w14:paraId="145DBA32" w14:textId="6ABCD2D9" w:rsidR="000C6B33" w:rsidRDefault="000C6B33" w:rsidP="002E4661">
      <w:pPr>
        <w:rPr>
          <w:ins w:id="589" w:author="Алексей Кудош" w:date="2024-11-10T17:39:00Z"/>
          <w:lang w:val="en-US"/>
        </w:rPr>
        <w:pPrChange w:id="590" w:author="Алексей Кудош" w:date="2024-11-10T20:01:00Z">
          <w:pPr/>
        </w:pPrChange>
      </w:pPr>
    </w:p>
    <w:p w14:paraId="68F1C1FF" w14:textId="351A4E63" w:rsidR="000C6B33" w:rsidRPr="000C6B33" w:rsidRDefault="000C6B33" w:rsidP="002E4661">
      <w:pPr>
        <w:rPr>
          <w:ins w:id="591" w:author="Алексей Кудош" w:date="2024-11-10T17:41:00Z"/>
          <w:rPrChange w:id="592" w:author="Алексей Кудош" w:date="2024-11-10T17:42:00Z">
            <w:rPr>
              <w:ins w:id="593" w:author="Алексей Кудош" w:date="2024-11-10T17:41:00Z"/>
            </w:rPr>
          </w:rPrChange>
        </w:rPr>
        <w:pPrChange w:id="594" w:author="Алексей Кудош" w:date="2024-11-10T20:01:00Z">
          <w:pPr/>
        </w:pPrChange>
      </w:pPr>
      <w:ins w:id="595" w:author="Алексей Кудош" w:date="2024-11-10T17:39:00Z">
        <w:r>
          <w:t xml:space="preserve">Проверка </w:t>
        </w:r>
        <w:r>
          <w:rPr>
            <w:lang w:val="en-US"/>
          </w:rPr>
          <w:t>SEO</w:t>
        </w:r>
        <w:r w:rsidRPr="000C6B33">
          <w:rPr>
            <w:rPrChange w:id="596" w:author="Алексей Кудош" w:date="2024-11-10T17:39:00Z">
              <w:rPr>
                <w:lang w:val="en-US"/>
              </w:rPr>
            </w:rPrChange>
          </w:rPr>
          <w:t xml:space="preserve"> </w:t>
        </w:r>
        <w:r>
          <w:t xml:space="preserve">была произведена с помощью </w:t>
        </w:r>
      </w:ins>
      <w:proofErr w:type="spellStart"/>
      <w:ins w:id="597" w:author="Алексей Кудош" w:date="2024-11-10T17:41:00Z">
        <w:r w:rsidRPr="003630E1">
          <w:rPr>
            <w:i/>
            <w:iCs/>
            <w:rPrChange w:id="598" w:author="Алексей Кудош" w:date="2024-11-10T17:46:00Z">
              <w:rPr/>
            </w:rPrChange>
          </w:rPr>
          <w:t>Screaming</w:t>
        </w:r>
        <w:proofErr w:type="spellEnd"/>
        <w:r w:rsidRPr="003630E1">
          <w:rPr>
            <w:i/>
            <w:iCs/>
            <w:rPrChange w:id="599" w:author="Алексей Кудош" w:date="2024-11-10T17:46:00Z">
              <w:rPr/>
            </w:rPrChange>
          </w:rPr>
          <w:t xml:space="preserve"> </w:t>
        </w:r>
        <w:proofErr w:type="spellStart"/>
        <w:r w:rsidRPr="003630E1">
          <w:rPr>
            <w:i/>
            <w:iCs/>
            <w:rPrChange w:id="600" w:author="Алексей Кудош" w:date="2024-11-10T17:46:00Z">
              <w:rPr/>
            </w:rPrChange>
          </w:rPr>
          <w:t>Frog</w:t>
        </w:r>
        <w:proofErr w:type="spellEnd"/>
        <w:r w:rsidRPr="003630E1">
          <w:rPr>
            <w:i/>
            <w:iCs/>
            <w:rPrChange w:id="601" w:author="Алексей Кудош" w:date="2024-11-10T17:46:00Z">
              <w:rPr/>
            </w:rPrChange>
          </w:rPr>
          <w:t xml:space="preserve"> SEO Spider</w:t>
        </w:r>
      </w:ins>
      <w:ins w:id="602" w:author="Алексей Кудош" w:date="2024-11-10T17:39:00Z">
        <w:r>
          <w:t xml:space="preserve">, некоторые страницы не содержат заголовков </w:t>
        </w:r>
        <w:r>
          <w:rPr>
            <w:lang w:val="en-US"/>
          </w:rPr>
          <w:t>h</w:t>
        </w:r>
        <w:r w:rsidRPr="000C6B33">
          <w:rPr>
            <w:rPrChange w:id="603" w:author="Алексей Кудош" w:date="2024-11-10T17:39:00Z">
              <w:rPr>
                <w:lang w:val="en-US"/>
              </w:rPr>
            </w:rPrChange>
          </w:rPr>
          <w:t xml:space="preserve">1, </w:t>
        </w:r>
        <w:r>
          <w:t>почт</w:t>
        </w:r>
      </w:ins>
      <w:ins w:id="604" w:author="Алексей Кудош" w:date="2024-11-10T17:40:00Z">
        <w:r>
          <w:t xml:space="preserve">и все не содержат заголовков </w:t>
        </w:r>
        <w:r>
          <w:rPr>
            <w:lang w:val="en-US"/>
          </w:rPr>
          <w:t>h</w:t>
        </w:r>
        <w:r w:rsidRPr="000C6B33">
          <w:rPr>
            <w:rPrChange w:id="605" w:author="Алексей Кудош" w:date="2024-11-10T17:40:00Z">
              <w:rPr>
                <w:lang w:val="en-US"/>
              </w:rPr>
            </w:rPrChange>
          </w:rPr>
          <w:t xml:space="preserve">2, </w:t>
        </w:r>
        <w:proofErr w:type="spellStart"/>
        <w:r>
          <w:t>матаописания</w:t>
        </w:r>
        <w:proofErr w:type="spellEnd"/>
        <w:r>
          <w:t xml:space="preserve"> отсутствуют почти на всех страницах</w:t>
        </w:r>
      </w:ins>
      <w:ins w:id="606" w:author="Алексей Кудош" w:date="2024-11-10T17:41:00Z">
        <w:r>
          <w:t>.</w:t>
        </w:r>
        <w:r w:rsidRPr="000C6B33">
          <w:rPr>
            <w:rPrChange w:id="607" w:author="Алексей Кудош" w:date="2024-11-10T17:41:00Z">
              <w:rPr>
                <w:lang w:val="en-US"/>
              </w:rPr>
            </w:rPrChange>
          </w:rPr>
          <w:t xml:space="preserve"> </w:t>
        </w:r>
        <w:r>
          <w:t>Все страницы со</w:t>
        </w:r>
      </w:ins>
      <w:ins w:id="608" w:author="Алексей Кудош" w:date="2024-11-10T17:42:00Z">
        <w:r>
          <w:t xml:space="preserve">держат </w:t>
        </w:r>
        <w:r>
          <w:rPr>
            <w:lang w:val="en-US"/>
          </w:rPr>
          <w:t xml:space="preserve">Title, </w:t>
        </w:r>
        <w:r>
          <w:t>исключая страницы переадресации (рисунок 2.16).</w:t>
        </w:r>
      </w:ins>
    </w:p>
    <w:p w14:paraId="6ED67D7B" w14:textId="6BD7EE3F" w:rsidR="000C6B33" w:rsidRDefault="000C6B33" w:rsidP="002E4661">
      <w:pPr>
        <w:jc w:val="center"/>
        <w:rPr>
          <w:ins w:id="609" w:author="Алексей Кудош" w:date="2024-11-10T17:41:00Z"/>
        </w:rPr>
        <w:pPrChange w:id="610" w:author="Алексей Кудош" w:date="2024-11-10T20:01:00Z">
          <w:pPr>
            <w:jc w:val="center"/>
          </w:pPr>
        </w:pPrChange>
      </w:pPr>
      <w:ins w:id="611" w:author="Алексей Кудош" w:date="2024-11-10T17:41:00Z">
        <w:r w:rsidRPr="000C6B33">
          <w:lastRenderedPageBreak/>
          <w:drawing>
            <wp:inline distT="0" distB="0" distL="0" distR="0" wp14:anchorId="1F9B3D75" wp14:editId="70118994">
              <wp:extent cx="2915444" cy="2867649"/>
              <wp:effectExtent l="0" t="0" r="0" b="9525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21579" cy="28736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5DBCDEA" w14:textId="196D9D70" w:rsidR="000C6B33" w:rsidRDefault="000C6B33" w:rsidP="002E4661">
      <w:pPr>
        <w:jc w:val="center"/>
        <w:rPr>
          <w:ins w:id="612" w:author="Алексей Кудош" w:date="2024-11-10T17:41:00Z"/>
        </w:rPr>
        <w:pPrChange w:id="613" w:author="Алексей Кудош" w:date="2024-11-10T20:01:00Z">
          <w:pPr>
            <w:jc w:val="center"/>
          </w:pPr>
        </w:pPrChange>
      </w:pPr>
    </w:p>
    <w:p w14:paraId="1D3DA409" w14:textId="4D3E0341" w:rsidR="000C6B33" w:rsidRDefault="000C6B33" w:rsidP="002E4661">
      <w:pPr>
        <w:jc w:val="center"/>
        <w:rPr>
          <w:ins w:id="614" w:author="Алексей Кудош" w:date="2024-11-10T17:42:00Z"/>
          <w:lang w:val="en-US"/>
        </w:rPr>
        <w:pPrChange w:id="615" w:author="Алексей Кудош" w:date="2024-11-10T20:01:00Z">
          <w:pPr>
            <w:jc w:val="center"/>
          </w:pPr>
        </w:pPrChange>
      </w:pPr>
      <w:ins w:id="616" w:author="Алексей Кудош" w:date="2024-11-10T17:41:00Z">
        <w:r>
          <w:t xml:space="preserve">Рисунок 2.15 – Проверка </w:t>
        </w:r>
        <w:r>
          <w:rPr>
            <w:lang w:val="en-US"/>
          </w:rPr>
          <w:t>SEO</w:t>
        </w:r>
      </w:ins>
    </w:p>
    <w:p w14:paraId="5F0FC5E7" w14:textId="7B282155" w:rsidR="000C6B33" w:rsidRDefault="000C6B33" w:rsidP="002E4661">
      <w:pPr>
        <w:jc w:val="center"/>
        <w:rPr>
          <w:ins w:id="617" w:author="Алексей Кудош" w:date="2024-11-10T17:42:00Z"/>
          <w:lang w:val="en-US"/>
        </w:rPr>
        <w:pPrChange w:id="618" w:author="Алексей Кудош" w:date="2024-11-10T20:01:00Z">
          <w:pPr>
            <w:jc w:val="center"/>
          </w:pPr>
        </w:pPrChange>
      </w:pPr>
    </w:p>
    <w:p w14:paraId="4D93A1BB" w14:textId="1D0839A3" w:rsidR="000C6B33" w:rsidRDefault="000C6B33" w:rsidP="002E4661">
      <w:pPr>
        <w:jc w:val="center"/>
        <w:rPr>
          <w:ins w:id="619" w:author="Алексей Кудош" w:date="2024-11-10T17:42:00Z"/>
          <w:lang w:val="en-US"/>
        </w:rPr>
        <w:pPrChange w:id="620" w:author="Алексей Кудош" w:date="2024-11-10T20:01:00Z">
          <w:pPr>
            <w:jc w:val="center"/>
          </w:pPr>
        </w:pPrChange>
      </w:pPr>
      <w:ins w:id="621" w:author="Алексей Кудош" w:date="2024-11-10T17:42:00Z">
        <w:r w:rsidRPr="000C6B33">
          <w:rPr>
            <w:lang w:val="en-US"/>
          </w:rPr>
          <w:drawing>
            <wp:inline distT="0" distB="0" distL="0" distR="0" wp14:anchorId="374D8385" wp14:editId="479AE9CD">
              <wp:extent cx="4711700" cy="1583997"/>
              <wp:effectExtent l="0" t="0" r="0" b="0"/>
              <wp:docPr id="19" name="Рисунок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1497" cy="15872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0C6B33">
          <w:rPr>
            <w:lang w:val="en-US"/>
          </w:rPr>
          <w:t xml:space="preserve"> </w:t>
        </w:r>
      </w:ins>
    </w:p>
    <w:p w14:paraId="5F97E5B9" w14:textId="6154DD4C" w:rsidR="000C6B33" w:rsidRDefault="000C6B33" w:rsidP="002E4661">
      <w:pPr>
        <w:jc w:val="center"/>
        <w:rPr>
          <w:ins w:id="622" w:author="Алексей Кудош" w:date="2024-11-10T17:42:00Z"/>
          <w:lang w:val="en-US"/>
        </w:rPr>
        <w:pPrChange w:id="623" w:author="Алексей Кудош" w:date="2024-11-10T20:01:00Z">
          <w:pPr>
            <w:jc w:val="center"/>
          </w:pPr>
        </w:pPrChange>
      </w:pPr>
    </w:p>
    <w:p w14:paraId="0FBA8674" w14:textId="6989BB3C" w:rsidR="000C6B33" w:rsidRDefault="000C6B33" w:rsidP="002E4661">
      <w:pPr>
        <w:jc w:val="center"/>
        <w:rPr>
          <w:ins w:id="624" w:author="Алексей Кудош" w:date="2024-11-10T17:44:00Z"/>
          <w:lang w:val="en-US"/>
        </w:rPr>
        <w:pPrChange w:id="625" w:author="Алексей Кудош" w:date="2024-11-10T20:01:00Z">
          <w:pPr>
            <w:jc w:val="center"/>
          </w:pPr>
        </w:pPrChange>
      </w:pPr>
      <w:ins w:id="626" w:author="Алексей Кудош" w:date="2024-11-10T17:42:00Z">
        <w:r>
          <w:t xml:space="preserve">Рисунок 2.16 – Страницы с </w:t>
        </w:r>
        <w:r>
          <w:rPr>
            <w:lang w:val="en-US"/>
          </w:rPr>
          <w:t>Title</w:t>
        </w:r>
      </w:ins>
    </w:p>
    <w:p w14:paraId="43897A64" w14:textId="0C2938E1" w:rsidR="003630E1" w:rsidRDefault="003630E1" w:rsidP="002E4661">
      <w:pPr>
        <w:jc w:val="center"/>
        <w:rPr>
          <w:ins w:id="627" w:author="Алексей Кудош" w:date="2024-11-10T17:44:00Z"/>
          <w:lang w:val="en-US"/>
        </w:rPr>
        <w:pPrChange w:id="628" w:author="Алексей Кудош" w:date="2024-11-10T20:01:00Z">
          <w:pPr>
            <w:jc w:val="center"/>
          </w:pPr>
        </w:pPrChange>
      </w:pPr>
    </w:p>
    <w:p w14:paraId="2477CE75" w14:textId="5FFAE378" w:rsidR="003630E1" w:rsidRDefault="003630E1" w:rsidP="002E4661">
      <w:pPr>
        <w:pStyle w:val="2"/>
        <w:rPr>
          <w:ins w:id="629" w:author="Алексей Кудош" w:date="2024-11-10T17:44:00Z"/>
        </w:rPr>
        <w:pPrChange w:id="630" w:author="Алексей Кудош" w:date="2024-11-10T20:01:00Z">
          <w:pPr/>
        </w:pPrChange>
      </w:pPr>
      <w:bookmarkStart w:id="631" w:name="_Toc182161287"/>
      <w:ins w:id="632" w:author="Алексей Кудош" w:date="2024-11-10T17:44:00Z">
        <w:r>
          <w:rPr>
            <w:lang w:val="en-US"/>
          </w:rPr>
          <w:t xml:space="preserve">2.17 </w:t>
        </w:r>
        <w:r>
          <w:t>Карта сайта</w:t>
        </w:r>
        <w:bookmarkEnd w:id="631"/>
      </w:ins>
    </w:p>
    <w:p w14:paraId="36F556D9" w14:textId="7D119E04" w:rsidR="003630E1" w:rsidRDefault="003630E1" w:rsidP="002E4661">
      <w:pPr>
        <w:rPr>
          <w:ins w:id="633" w:author="Алексей Кудош" w:date="2024-11-10T17:44:00Z"/>
        </w:rPr>
        <w:pPrChange w:id="634" w:author="Алексей Кудош" w:date="2024-11-10T20:01:00Z">
          <w:pPr/>
        </w:pPrChange>
      </w:pPr>
    </w:p>
    <w:p w14:paraId="27E801D5" w14:textId="345C434F" w:rsidR="003630E1" w:rsidRDefault="003630E1" w:rsidP="002E4661">
      <w:pPr>
        <w:rPr>
          <w:ins w:id="635" w:author="Алексей Кудош" w:date="2024-11-10T17:45:00Z"/>
        </w:rPr>
        <w:pPrChange w:id="636" w:author="Алексей Кудош" w:date="2024-11-10T20:01:00Z">
          <w:pPr/>
        </w:pPrChange>
      </w:pPr>
      <w:ins w:id="637" w:author="Алексей Кудош" w:date="2024-11-10T17:44:00Z">
        <w:r>
          <w:t xml:space="preserve">Карта сайта </w:t>
        </w:r>
        <w:r w:rsidRPr="003630E1">
          <w:rPr>
            <w:i/>
            <w:iCs/>
            <w:lang w:val="en-US"/>
            <w:rPrChange w:id="638" w:author="Алексей Кудош" w:date="2024-11-10T17:46:00Z">
              <w:rPr>
                <w:lang w:val="en-US"/>
              </w:rPr>
            </w:rPrChange>
          </w:rPr>
          <w:t>OZON</w:t>
        </w:r>
        <w:r w:rsidRPr="003630E1">
          <w:rPr>
            <w:rPrChange w:id="639" w:author="Алексей Кудош" w:date="2024-11-10T17:45:00Z">
              <w:rPr>
                <w:lang w:val="en-US"/>
              </w:rPr>
            </w:rPrChange>
          </w:rPr>
          <w:t xml:space="preserve"> </w:t>
        </w:r>
        <w:r>
          <w:t>отс</w:t>
        </w:r>
      </w:ins>
      <w:ins w:id="640" w:author="Алексей Кудош" w:date="2024-11-10T17:45:00Z">
        <w:r>
          <w:t xml:space="preserve">утствует и её невозможно найти в </w:t>
        </w:r>
        <w:r w:rsidRPr="003630E1">
          <w:rPr>
            <w:i/>
            <w:iCs/>
            <w:lang w:val="en-US"/>
            <w:rPrChange w:id="641" w:author="Алексей Кудош" w:date="2024-11-10T17:45:00Z">
              <w:rPr>
                <w:lang w:val="en-US"/>
              </w:rPr>
            </w:rPrChange>
          </w:rPr>
          <w:t>robots</w:t>
        </w:r>
        <w:r w:rsidRPr="003630E1">
          <w:rPr>
            <w:i/>
            <w:iCs/>
            <w:rPrChange w:id="642" w:author="Алексей Кудош" w:date="2024-11-10T17:46:00Z">
              <w:rPr>
                <w:lang w:val="en-US"/>
              </w:rPr>
            </w:rPrChange>
          </w:rPr>
          <w:t>.</w:t>
        </w:r>
        <w:r w:rsidRPr="003630E1">
          <w:rPr>
            <w:i/>
            <w:iCs/>
            <w:lang w:val="en-US"/>
            <w:rPrChange w:id="643" w:author="Алексей Кудош" w:date="2024-11-10T17:45:00Z">
              <w:rPr>
                <w:lang w:val="en-US"/>
              </w:rPr>
            </w:rPrChange>
          </w:rPr>
          <w:t>txt</w:t>
        </w:r>
        <w:r w:rsidRPr="003630E1">
          <w:rPr>
            <w:rPrChange w:id="644" w:author="Алексей Кудош" w:date="2024-11-10T17:45:00Z">
              <w:rPr>
                <w:lang w:val="en-US"/>
              </w:rPr>
            </w:rPrChange>
          </w:rPr>
          <w:t xml:space="preserve"> (</w:t>
        </w:r>
        <w:r>
          <w:t>рисунок 2.17).</w:t>
        </w:r>
      </w:ins>
    </w:p>
    <w:p w14:paraId="528F0045" w14:textId="530A3759" w:rsidR="003630E1" w:rsidRDefault="003630E1" w:rsidP="002E4661">
      <w:pPr>
        <w:rPr>
          <w:ins w:id="645" w:author="Алексей Кудош" w:date="2024-11-10T17:45:00Z"/>
        </w:rPr>
        <w:pPrChange w:id="646" w:author="Алексей Кудош" w:date="2024-11-10T20:01:00Z">
          <w:pPr/>
        </w:pPrChange>
      </w:pPr>
    </w:p>
    <w:p w14:paraId="49FA3AD5" w14:textId="22CCE5BD" w:rsidR="003630E1" w:rsidRDefault="003630E1" w:rsidP="002E4661">
      <w:pPr>
        <w:jc w:val="center"/>
        <w:rPr>
          <w:ins w:id="647" w:author="Алексей Кудош" w:date="2024-11-10T17:45:00Z"/>
        </w:rPr>
        <w:pPrChange w:id="648" w:author="Алексей Кудош" w:date="2024-11-10T20:01:00Z">
          <w:pPr>
            <w:jc w:val="center"/>
          </w:pPr>
        </w:pPrChange>
      </w:pPr>
      <w:ins w:id="649" w:author="Алексей Кудош" w:date="2024-11-10T17:45:00Z">
        <w:r w:rsidRPr="003630E1">
          <w:drawing>
            <wp:inline distT="0" distB="0" distL="0" distR="0" wp14:anchorId="42456E2B" wp14:editId="3D91F0BA">
              <wp:extent cx="3749675" cy="1930752"/>
              <wp:effectExtent l="0" t="0" r="3175" b="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119" cy="1932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965928" w14:textId="034458CD" w:rsidR="003630E1" w:rsidRDefault="003630E1" w:rsidP="002E4661">
      <w:pPr>
        <w:jc w:val="center"/>
        <w:rPr>
          <w:ins w:id="650" w:author="Алексей Кудош" w:date="2024-11-10T17:45:00Z"/>
        </w:rPr>
        <w:pPrChange w:id="651" w:author="Алексей Кудош" w:date="2024-11-10T20:01:00Z">
          <w:pPr>
            <w:jc w:val="center"/>
          </w:pPr>
        </w:pPrChange>
      </w:pPr>
    </w:p>
    <w:p w14:paraId="700F5C01" w14:textId="79F60DC3" w:rsidR="003630E1" w:rsidRDefault="003630E1" w:rsidP="002E4661">
      <w:pPr>
        <w:jc w:val="center"/>
        <w:rPr>
          <w:ins w:id="652" w:author="Алексей Кудош" w:date="2024-11-10T17:50:00Z"/>
          <w:i/>
          <w:iCs/>
          <w:lang w:val="en-US"/>
        </w:rPr>
        <w:pPrChange w:id="653" w:author="Алексей Кудош" w:date="2024-11-10T20:01:00Z">
          <w:pPr>
            <w:jc w:val="center"/>
          </w:pPr>
        </w:pPrChange>
      </w:pPr>
      <w:ins w:id="654" w:author="Алексей Кудош" w:date="2024-11-10T17:45:00Z">
        <w:r>
          <w:t xml:space="preserve">Рисунок 2.17 – Файл </w:t>
        </w:r>
        <w:r w:rsidRPr="003630E1">
          <w:rPr>
            <w:i/>
            <w:iCs/>
            <w:lang w:val="en-US"/>
            <w:rPrChange w:id="655" w:author="Алексей Кудош" w:date="2024-11-10T17:45:00Z">
              <w:rPr>
                <w:lang w:val="en-US"/>
              </w:rPr>
            </w:rPrChange>
          </w:rPr>
          <w:t>robots.txt</w:t>
        </w:r>
      </w:ins>
    </w:p>
    <w:p w14:paraId="09758893" w14:textId="7F4C2E15" w:rsidR="00C13F0C" w:rsidRDefault="00B244F3" w:rsidP="002E4661">
      <w:pPr>
        <w:pStyle w:val="2"/>
        <w:rPr>
          <w:ins w:id="656" w:author="Алексей Кудош" w:date="2024-11-10T17:51:00Z"/>
        </w:rPr>
        <w:pPrChange w:id="657" w:author="Алексей Кудош" w:date="2024-11-10T20:01:00Z">
          <w:pPr/>
        </w:pPrChange>
      </w:pPr>
      <w:bookmarkStart w:id="658" w:name="_Toc182161288"/>
      <w:ins w:id="659" w:author="Алексей Кудош" w:date="2024-11-10T17:50:00Z">
        <w:r>
          <w:rPr>
            <w:lang w:val="en-US"/>
          </w:rPr>
          <w:lastRenderedPageBreak/>
          <w:t>2.</w:t>
        </w:r>
      </w:ins>
      <w:ins w:id="660" w:author="Алексей Кудош" w:date="2024-11-10T17:51:00Z">
        <w:r>
          <w:rPr>
            <w:lang w:val="en-US"/>
          </w:rPr>
          <w:t xml:space="preserve">19 </w:t>
        </w:r>
        <w:r>
          <w:t>Проверка разметки</w:t>
        </w:r>
        <w:bookmarkEnd w:id="658"/>
      </w:ins>
    </w:p>
    <w:p w14:paraId="2890D3AA" w14:textId="5714FA4C" w:rsidR="00B244F3" w:rsidRDefault="00B244F3" w:rsidP="002E4661">
      <w:pPr>
        <w:rPr>
          <w:ins w:id="661" w:author="Алексей Кудош" w:date="2024-11-10T17:51:00Z"/>
        </w:rPr>
        <w:pPrChange w:id="662" w:author="Алексей Кудош" w:date="2024-11-10T20:01:00Z">
          <w:pPr/>
        </w:pPrChange>
      </w:pPr>
    </w:p>
    <w:p w14:paraId="5AD311C5" w14:textId="3C86FDD9" w:rsidR="00B244F3" w:rsidRDefault="00B244F3" w:rsidP="002E4661">
      <w:pPr>
        <w:rPr>
          <w:ins w:id="663" w:author="Алексей Кудош" w:date="2024-11-10T17:52:00Z"/>
        </w:rPr>
        <w:pPrChange w:id="664" w:author="Алексей Кудош" w:date="2024-11-10T20:01:00Z">
          <w:pPr/>
        </w:pPrChange>
      </w:pPr>
      <w:ins w:id="665" w:author="Алексей Кудош" w:date="2024-11-10T17:51:00Z">
        <w:r>
          <w:t xml:space="preserve">Разметку можно проверить с помощью </w:t>
        </w:r>
        <w:proofErr w:type="spellStart"/>
        <w:r w:rsidRPr="009B0786">
          <w:rPr>
            <w:i/>
            <w:iCs/>
          </w:rPr>
          <w:t>Screaming</w:t>
        </w:r>
        <w:proofErr w:type="spellEnd"/>
        <w:r w:rsidRPr="009B0786">
          <w:rPr>
            <w:i/>
            <w:iCs/>
          </w:rPr>
          <w:t xml:space="preserve"> </w:t>
        </w:r>
        <w:proofErr w:type="spellStart"/>
        <w:r w:rsidRPr="009B0786">
          <w:rPr>
            <w:i/>
            <w:iCs/>
          </w:rPr>
          <w:t>Frog</w:t>
        </w:r>
        <w:proofErr w:type="spellEnd"/>
        <w:r w:rsidRPr="009B0786">
          <w:rPr>
            <w:i/>
            <w:iCs/>
          </w:rPr>
          <w:t xml:space="preserve"> SEO Spider</w:t>
        </w:r>
        <w:r>
          <w:t xml:space="preserve">, на сайте </w:t>
        </w:r>
        <w:r w:rsidRPr="00B244F3">
          <w:rPr>
            <w:i/>
            <w:iCs/>
            <w:lang w:val="en-US"/>
            <w:rPrChange w:id="666" w:author="Алексей Кудош" w:date="2024-11-10T17:52:00Z">
              <w:rPr>
                <w:lang w:val="en-US"/>
              </w:rPr>
            </w:rPrChange>
          </w:rPr>
          <w:t>OZON</w:t>
        </w:r>
        <w:r w:rsidRPr="00B244F3">
          <w:rPr>
            <w:rPrChange w:id="667" w:author="Алексей Кудош" w:date="2024-11-10T17:51:00Z">
              <w:rPr>
                <w:lang w:val="en-US"/>
              </w:rPr>
            </w:rPrChange>
          </w:rPr>
          <w:t xml:space="preserve"> </w:t>
        </w:r>
        <w:r>
          <w:t>она настроена и а</w:t>
        </w:r>
      </w:ins>
      <w:ins w:id="668" w:author="Алексей Кудош" w:date="2024-11-10T17:52:00Z">
        <w:r>
          <w:t>декватно отображается (рисунок 2.18).</w:t>
        </w:r>
      </w:ins>
    </w:p>
    <w:p w14:paraId="21C5517D" w14:textId="29D3F237" w:rsidR="00B244F3" w:rsidRDefault="00B244F3" w:rsidP="002E4661">
      <w:pPr>
        <w:rPr>
          <w:ins w:id="669" w:author="Алексей Кудош" w:date="2024-11-10T17:52:00Z"/>
        </w:rPr>
        <w:pPrChange w:id="670" w:author="Алексей Кудош" w:date="2024-11-10T20:01:00Z">
          <w:pPr/>
        </w:pPrChange>
      </w:pPr>
    </w:p>
    <w:p w14:paraId="42FFFE99" w14:textId="713A29DA" w:rsidR="00B244F3" w:rsidRDefault="00B244F3" w:rsidP="002E4661">
      <w:pPr>
        <w:jc w:val="center"/>
        <w:rPr>
          <w:ins w:id="671" w:author="Алексей Кудош" w:date="2024-11-10T17:52:00Z"/>
        </w:rPr>
        <w:pPrChange w:id="672" w:author="Алексей Кудош" w:date="2024-11-10T20:01:00Z">
          <w:pPr>
            <w:jc w:val="center"/>
          </w:pPr>
        </w:pPrChange>
      </w:pPr>
      <w:ins w:id="673" w:author="Алексей Кудош" w:date="2024-11-10T17:52:00Z">
        <w:r w:rsidRPr="00B244F3">
          <w:drawing>
            <wp:inline distT="0" distB="0" distL="0" distR="0" wp14:anchorId="1D5A4C5E" wp14:editId="733FCA20">
              <wp:extent cx="5368925" cy="1539226"/>
              <wp:effectExtent l="0" t="0" r="3175" b="4445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7607" cy="15417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F6496B1" w14:textId="0B672268" w:rsidR="00B244F3" w:rsidRDefault="00B244F3" w:rsidP="002E4661">
      <w:pPr>
        <w:jc w:val="center"/>
        <w:rPr>
          <w:ins w:id="674" w:author="Алексей Кудош" w:date="2024-11-10T17:52:00Z"/>
        </w:rPr>
        <w:pPrChange w:id="675" w:author="Алексей Кудош" w:date="2024-11-10T20:01:00Z">
          <w:pPr>
            <w:jc w:val="center"/>
          </w:pPr>
        </w:pPrChange>
      </w:pPr>
    </w:p>
    <w:p w14:paraId="0E9FB46B" w14:textId="7AFABFCC" w:rsidR="00B244F3" w:rsidRDefault="00B244F3" w:rsidP="002E4661">
      <w:pPr>
        <w:jc w:val="center"/>
        <w:rPr>
          <w:ins w:id="676" w:author="Алексей Кудош" w:date="2024-11-10T17:52:00Z"/>
          <w:i/>
          <w:iCs/>
          <w:lang w:val="en-US"/>
        </w:rPr>
        <w:pPrChange w:id="677" w:author="Алексей Кудош" w:date="2024-11-10T20:01:00Z">
          <w:pPr>
            <w:jc w:val="center"/>
          </w:pPr>
        </w:pPrChange>
      </w:pPr>
      <w:ins w:id="678" w:author="Алексей Кудош" w:date="2024-11-10T17:52:00Z">
        <w:r>
          <w:t xml:space="preserve">Рисунок 2.18 – Отображение разметки в </w:t>
        </w:r>
        <w:r w:rsidRPr="006D02F0">
          <w:rPr>
            <w:lang w:val="en-US"/>
            <w:rPrChange w:id="679" w:author="Алексей Кудош" w:date="2024-11-10T18:06:00Z">
              <w:rPr>
                <w:lang w:val="en-US"/>
              </w:rPr>
            </w:rPrChange>
          </w:rPr>
          <w:t>SERP</w:t>
        </w:r>
      </w:ins>
    </w:p>
    <w:p w14:paraId="0E3A0463" w14:textId="62C6F203" w:rsidR="00B244F3" w:rsidRDefault="00B244F3" w:rsidP="002E4661">
      <w:pPr>
        <w:jc w:val="center"/>
        <w:rPr>
          <w:ins w:id="680" w:author="Алексей Кудош" w:date="2024-11-10T17:52:00Z"/>
          <w:i/>
          <w:iCs/>
          <w:lang w:val="en-US"/>
        </w:rPr>
        <w:pPrChange w:id="681" w:author="Алексей Кудош" w:date="2024-11-10T20:01:00Z">
          <w:pPr>
            <w:jc w:val="center"/>
          </w:pPr>
        </w:pPrChange>
      </w:pPr>
    </w:p>
    <w:p w14:paraId="053F4D73" w14:textId="09C09298" w:rsidR="00B244F3" w:rsidRDefault="006D02F0" w:rsidP="002E4661">
      <w:pPr>
        <w:pStyle w:val="2"/>
        <w:rPr>
          <w:ins w:id="682" w:author="Алексей Кудош" w:date="2024-11-10T18:05:00Z"/>
          <w:lang w:val="en-US"/>
        </w:rPr>
        <w:pPrChange w:id="683" w:author="Алексей Кудош" w:date="2024-11-10T20:01:00Z">
          <w:pPr/>
        </w:pPrChange>
      </w:pPr>
      <w:bookmarkStart w:id="684" w:name="_Toc182161289"/>
      <w:ins w:id="685" w:author="Алексей Кудош" w:date="2024-11-10T18:05:00Z">
        <w:r>
          <w:rPr>
            <w:lang w:val="en-US"/>
          </w:rPr>
          <w:t xml:space="preserve">2.20 </w:t>
        </w:r>
        <w:r>
          <w:t>Ускоренные мобильные страниц (</w:t>
        </w:r>
        <w:r w:rsidRPr="006D02F0">
          <w:rPr>
            <w:i/>
            <w:iCs/>
            <w:lang w:val="en-US"/>
            <w:rPrChange w:id="686" w:author="Алексей Кудош" w:date="2024-11-10T18:06:00Z">
              <w:rPr>
                <w:lang w:val="en-US"/>
              </w:rPr>
            </w:rPrChange>
          </w:rPr>
          <w:t>AMP</w:t>
        </w:r>
        <w:r>
          <w:rPr>
            <w:lang w:val="en-US"/>
          </w:rPr>
          <w:t>)</w:t>
        </w:r>
        <w:bookmarkEnd w:id="684"/>
      </w:ins>
    </w:p>
    <w:p w14:paraId="3BC474A9" w14:textId="7ABC4E02" w:rsidR="006D02F0" w:rsidRDefault="006D02F0" w:rsidP="002E4661">
      <w:pPr>
        <w:rPr>
          <w:ins w:id="687" w:author="Алексей Кудош" w:date="2024-11-10T18:05:00Z"/>
          <w:lang w:val="en-US"/>
        </w:rPr>
        <w:pPrChange w:id="688" w:author="Алексей Кудош" w:date="2024-11-10T20:01:00Z">
          <w:pPr/>
        </w:pPrChange>
      </w:pPr>
    </w:p>
    <w:p w14:paraId="2509A208" w14:textId="1AD259D0" w:rsidR="006D02F0" w:rsidRDefault="006D02F0" w:rsidP="002E4661">
      <w:pPr>
        <w:rPr>
          <w:ins w:id="689" w:author="Алексей Кудош" w:date="2024-11-10T18:06:00Z"/>
        </w:rPr>
        <w:pPrChange w:id="690" w:author="Алексей Кудош" w:date="2024-11-10T20:01:00Z">
          <w:pPr/>
        </w:pPrChange>
      </w:pPr>
      <w:ins w:id="691" w:author="Алексей Кудош" w:date="2024-11-10T18:05:00Z">
        <w:r>
          <w:t xml:space="preserve">На сайте </w:t>
        </w:r>
        <w:r w:rsidRPr="006D02F0">
          <w:rPr>
            <w:i/>
            <w:iCs/>
            <w:lang w:val="en-US"/>
            <w:rPrChange w:id="692" w:author="Алексей Кудош" w:date="2024-11-10T18:06:00Z">
              <w:rPr>
                <w:lang w:val="en-US"/>
              </w:rPr>
            </w:rPrChange>
          </w:rPr>
          <w:t>OZON</w:t>
        </w:r>
        <w:r w:rsidRPr="006D02F0">
          <w:rPr>
            <w:rPrChange w:id="693" w:author="Алексей Кудош" w:date="2024-11-10T18:06:00Z">
              <w:rPr>
                <w:lang w:val="en-US"/>
              </w:rPr>
            </w:rPrChange>
          </w:rPr>
          <w:t xml:space="preserve"> </w:t>
        </w:r>
        <w:r>
          <w:t xml:space="preserve">страницы </w:t>
        </w:r>
        <w:r w:rsidRPr="006D02F0">
          <w:rPr>
            <w:i/>
            <w:iCs/>
            <w:lang w:val="en-US"/>
            <w:rPrChange w:id="694" w:author="Алексей Кудош" w:date="2024-11-10T18:06:00Z">
              <w:rPr>
                <w:lang w:val="en-US"/>
              </w:rPr>
            </w:rPrChange>
          </w:rPr>
          <w:t>A</w:t>
        </w:r>
      </w:ins>
      <w:ins w:id="695" w:author="Алексей Кудош" w:date="2024-11-10T18:06:00Z">
        <w:r w:rsidRPr="006D02F0">
          <w:rPr>
            <w:i/>
            <w:iCs/>
            <w:lang w:val="en-US"/>
            <w:rPrChange w:id="696" w:author="Алексей Кудош" w:date="2024-11-10T18:06:00Z">
              <w:rPr>
                <w:lang w:val="en-US"/>
              </w:rPr>
            </w:rPrChange>
          </w:rPr>
          <w:t>MP</w:t>
        </w:r>
        <w:r w:rsidRPr="006D02F0">
          <w:rPr>
            <w:rPrChange w:id="697" w:author="Алексей Кудош" w:date="2024-11-10T18:06:00Z">
              <w:rPr>
                <w:lang w:val="en-US"/>
              </w:rPr>
            </w:rPrChange>
          </w:rPr>
          <w:t xml:space="preserve"> </w:t>
        </w:r>
        <w:r>
          <w:t>отсутствуют.</w:t>
        </w:r>
      </w:ins>
    </w:p>
    <w:p w14:paraId="12CC4BB8" w14:textId="42818C70" w:rsidR="006D02F0" w:rsidRDefault="006D02F0" w:rsidP="002E4661">
      <w:pPr>
        <w:rPr>
          <w:ins w:id="698" w:author="Алексей Кудош" w:date="2024-11-10T18:06:00Z"/>
        </w:rPr>
        <w:pPrChange w:id="699" w:author="Алексей Кудош" w:date="2024-11-10T20:01:00Z">
          <w:pPr/>
        </w:pPrChange>
      </w:pPr>
    </w:p>
    <w:p w14:paraId="7EF5802C" w14:textId="383C9316" w:rsidR="006D02F0" w:rsidRDefault="006D02F0" w:rsidP="002E4661">
      <w:pPr>
        <w:pStyle w:val="2"/>
        <w:rPr>
          <w:ins w:id="700" w:author="Алексей Кудош" w:date="2024-11-10T18:06:00Z"/>
        </w:rPr>
        <w:pPrChange w:id="701" w:author="Алексей Кудош" w:date="2024-11-10T20:01:00Z">
          <w:pPr>
            <w:pStyle w:val="2"/>
          </w:pPr>
        </w:pPrChange>
      </w:pPr>
      <w:bookmarkStart w:id="702" w:name="_Toc182161290"/>
      <w:ins w:id="703" w:author="Алексей Кудош" w:date="2024-11-10T18:06:00Z">
        <w:r>
          <w:t xml:space="preserve">2.21 </w:t>
        </w:r>
        <w:r>
          <w:t>Интеграция с социальными сетями</w:t>
        </w:r>
        <w:bookmarkEnd w:id="702"/>
      </w:ins>
    </w:p>
    <w:p w14:paraId="06E37BE7" w14:textId="6014F647" w:rsidR="006D02F0" w:rsidRDefault="006D02F0" w:rsidP="002E4661">
      <w:pPr>
        <w:rPr>
          <w:ins w:id="704" w:author="Алексей Кудош" w:date="2024-11-10T18:06:00Z"/>
        </w:rPr>
        <w:pPrChange w:id="705" w:author="Алексей Кудош" w:date="2024-11-10T20:01:00Z">
          <w:pPr/>
        </w:pPrChange>
      </w:pPr>
    </w:p>
    <w:p w14:paraId="1F38E5D3" w14:textId="2C4788FC" w:rsidR="006D02F0" w:rsidRDefault="006D02F0" w:rsidP="002E4661">
      <w:pPr>
        <w:rPr>
          <w:ins w:id="706" w:author="Алексей Кудош" w:date="2024-11-10T18:07:00Z"/>
        </w:rPr>
        <w:pPrChange w:id="707" w:author="Алексей Кудош" w:date="2024-11-10T20:01:00Z">
          <w:pPr/>
        </w:pPrChange>
      </w:pPr>
      <w:ins w:id="708" w:author="Алексей Кудош" w:date="2024-11-10T18:07:00Z">
        <w:r>
          <w:t>В футере страниц присутствуют ссылки на соцсети, все ссылки рабочие (рисунок 2.18).</w:t>
        </w:r>
      </w:ins>
    </w:p>
    <w:p w14:paraId="4F5EED09" w14:textId="07B842AC" w:rsidR="006D02F0" w:rsidRDefault="006D02F0" w:rsidP="002E4661">
      <w:pPr>
        <w:rPr>
          <w:ins w:id="709" w:author="Алексей Кудош" w:date="2024-11-10T18:07:00Z"/>
        </w:rPr>
        <w:pPrChange w:id="710" w:author="Алексей Кудош" w:date="2024-11-10T20:01:00Z">
          <w:pPr/>
        </w:pPrChange>
      </w:pPr>
    </w:p>
    <w:p w14:paraId="42E27024" w14:textId="528DFFD3" w:rsidR="006D02F0" w:rsidRDefault="006D02F0" w:rsidP="002E4661">
      <w:pPr>
        <w:jc w:val="center"/>
        <w:rPr>
          <w:ins w:id="711" w:author="Алексей Кудош" w:date="2024-11-10T18:07:00Z"/>
        </w:rPr>
        <w:pPrChange w:id="712" w:author="Алексей Кудош" w:date="2024-11-10T20:01:00Z">
          <w:pPr>
            <w:jc w:val="center"/>
          </w:pPr>
        </w:pPrChange>
      </w:pPr>
      <w:ins w:id="713" w:author="Алексей Кудош" w:date="2024-11-10T18:07:00Z">
        <w:r w:rsidRPr="006D02F0">
          <w:drawing>
            <wp:inline distT="0" distB="0" distL="0" distR="0" wp14:anchorId="08E1A1CD" wp14:editId="74AE01F5">
              <wp:extent cx="5140325" cy="1605562"/>
              <wp:effectExtent l="0" t="0" r="3175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4811" cy="16069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9C2A2E" w14:textId="7C2A4EEC" w:rsidR="006D02F0" w:rsidRDefault="006D02F0" w:rsidP="002E4661">
      <w:pPr>
        <w:jc w:val="center"/>
        <w:rPr>
          <w:ins w:id="714" w:author="Алексей Кудош" w:date="2024-11-10T18:07:00Z"/>
        </w:rPr>
        <w:pPrChange w:id="715" w:author="Алексей Кудош" w:date="2024-11-10T20:01:00Z">
          <w:pPr>
            <w:jc w:val="center"/>
          </w:pPr>
        </w:pPrChange>
      </w:pPr>
    </w:p>
    <w:p w14:paraId="7E22AD7D" w14:textId="2D05FDF2" w:rsidR="006D02F0" w:rsidRDefault="006D02F0" w:rsidP="002E4661">
      <w:pPr>
        <w:jc w:val="center"/>
        <w:rPr>
          <w:ins w:id="716" w:author="Алексей Кудош" w:date="2024-11-10T18:08:00Z"/>
        </w:rPr>
        <w:pPrChange w:id="717" w:author="Алексей Кудош" w:date="2024-11-10T20:01:00Z">
          <w:pPr>
            <w:jc w:val="center"/>
          </w:pPr>
        </w:pPrChange>
      </w:pPr>
      <w:ins w:id="718" w:author="Алексей Кудош" w:date="2024-11-10T18:07:00Z">
        <w:r>
          <w:t>Рисунок 2.</w:t>
        </w:r>
      </w:ins>
      <w:ins w:id="719" w:author="Алексей Кудош" w:date="2024-11-10T18:08:00Z">
        <w:r>
          <w:t>18 – Ссылки на соцсети</w:t>
        </w:r>
      </w:ins>
    </w:p>
    <w:p w14:paraId="4EE17A51" w14:textId="3B1E4766" w:rsidR="006D02F0" w:rsidRDefault="006D02F0" w:rsidP="002E4661">
      <w:pPr>
        <w:jc w:val="center"/>
        <w:rPr>
          <w:ins w:id="720" w:author="Алексей Кудош" w:date="2024-11-10T18:08:00Z"/>
        </w:rPr>
        <w:pPrChange w:id="721" w:author="Алексей Кудош" w:date="2024-11-10T20:01:00Z">
          <w:pPr>
            <w:jc w:val="center"/>
          </w:pPr>
        </w:pPrChange>
      </w:pPr>
    </w:p>
    <w:p w14:paraId="13A5E2F5" w14:textId="1A42C654" w:rsidR="006D02F0" w:rsidRDefault="006D02F0" w:rsidP="002E4661">
      <w:pPr>
        <w:pStyle w:val="2"/>
        <w:rPr>
          <w:ins w:id="722" w:author="Алексей Кудош" w:date="2024-11-10T18:08:00Z"/>
          <w:szCs w:val="28"/>
        </w:rPr>
        <w:pPrChange w:id="723" w:author="Алексей Кудош" w:date="2024-11-10T20:01:00Z">
          <w:pPr>
            <w:pStyle w:val="2"/>
          </w:pPr>
        </w:pPrChange>
      </w:pPr>
      <w:bookmarkStart w:id="724" w:name="_Toc182161291"/>
      <w:ins w:id="725" w:author="Алексей Кудош" w:date="2024-11-10T18:08:00Z">
        <w:r>
          <w:t xml:space="preserve">2.22 </w:t>
        </w:r>
        <w:r>
          <w:rPr>
            <w:szCs w:val="28"/>
          </w:rPr>
          <w:t>SERP</w:t>
        </w:r>
        <w:bookmarkEnd w:id="724"/>
      </w:ins>
    </w:p>
    <w:p w14:paraId="0EBF3E37" w14:textId="59C27236" w:rsidR="006D02F0" w:rsidRDefault="006D02F0" w:rsidP="002E4661">
      <w:pPr>
        <w:rPr>
          <w:ins w:id="726" w:author="Алексей Кудош" w:date="2024-11-10T18:08:00Z"/>
        </w:rPr>
        <w:pPrChange w:id="727" w:author="Алексей Кудош" w:date="2024-11-10T20:01:00Z">
          <w:pPr/>
        </w:pPrChange>
      </w:pPr>
    </w:p>
    <w:p w14:paraId="13A45E3B" w14:textId="6B0C5E46" w:rsidR="006D02F0" w:rsidRDefault="006D02F0" w:rsidP="002E4661">
      <w:pPr>
        <w:rPr>
          <w:ins w:id="728" w:author="Алексей Кудош" w:date="2024-11-10T18:08:00Z"/>
        </w:rPr>
        <w:pPrChange w:id="729" w:author="Алексей Кудош" w:date="2024-11-10T20:01:00Z">
          <w:pPr/>
        </w:pPrChange>
      </w:pPr>
      <w:ins w:id="730" w:author="Алексей Кудош" w:date="2024-11-10T18:08:00Z">
        <w:r>
          <w:t>Рассмотрено в пункте 2.19.</w:t>
        </w:r>
      </w:ins>
    </w:p>
    <w:p w14:paraId="54898C2E" w14:textId="3BD39827" w:rsidR="006D02F0" w:rsidRDefault="006D02F0" w:rsidP="002E4661">
      <w:pPr>
        <w:rPr>
          <w:ins w:id="731" w:author="Алексей Кудош" w:date="2024-11-10T18:08:00Z"/>
        </w:rPr>
        <w:pPrChange w:id="732" w:author="Алексей Кудош" w:date="2024-11-10T20:01:00Z">
          <w:pPr/>
        </w:pPrChange>
      </w:pPr>
    </w:p>
    <w:p w14:paraId="3F80E909" w14:textId="3D47A517" w:rsidR="006D02F0" w:rsidRDefault="006D02F0" w:rsidP="002E4661">
      <w:pPr>
        <w:pStyle w:val="2"/>
        <w:rPr>
          <w:ins w:id="733" w:author="Алексей Кудош" w:date="2024-11-10T18:09:00Z"/>
        </w:rPr>
        <w:pPrChange w:id="734" w:author="Алексей Кудош" w:date="2024-11-10T20:01:00Z">
          <w:pPr>
            <w:pStyle w:val="2"/>
          </w:pPr>
        </w:pPrChange>
      </w:pPr>
      <w:bookmarkStart w:id="735" w:name="_Toc182161292"/>
      <w:ins w:id="736" w:author="Алексей Кудош" w:date="2024-11-10T18:08:00Z">
        <w:r>
          <w:t>2.23 Реклама</w:t>
        </w:r>
      </w:ins>
      <w:bookmarkEnd w:id="735"/>
    </w:p>
    <w:p w14:paraId="009542D1" w14:textId="79310F22" w:rsidR="006D02F0" w:rsidRDefault="006D02F0" w:rsidP="002E4661">
      <w:pPr>
        <w:rPr>
          <w:ins w:id="737" w:author="Алексей Кудош" w:date="2024-11-10T18:09:00Z"/>
        </w:rPr>
        <w:pPrChange w:id="738" w:author="Алексей Кудош" w:date="2024-11-10T20:01:00Z">
          <w:pPr/>
        </w:pPrChange>
      </w:pPr>
    </w:p>
    <w:p w14:paraId="6A1E88EE" w14:textId="3FD87BFF" w:rsidR="006D02F0" w:rsidRDefault="006D02F0" w:rsidP="002E4661">
      <w:pPr>
        <w:rPr>
          <w:ins w:id="739" w:author="Алексей Кудош" w:date="2024-11-10T18:09:00Z"/>
        </w:rPr>
        <w:pPrChange w:id="740" w:author="Алексей Кудош" w:date="2024-11-10T20:01:00Z">
          <w:pPr/>
        </w:pPrChange>
      </w:pPr>
      <w:ins w:id="741" w:author="Алексей Кудош" w:date="2024-11-10T18:09:00Z">
        <w:r>
          <w:t xml:space="preserve">Реклама </w:t>
        </w:r>
        <w:r w:rsidRPr="006D02F0">
          <w:rPr>
            <w:i/>
            <w:iCs/>
            <w:lang w:val="en-US"/>
            <w:rPrChange w:id="742" w:author="Алексей Кудош" w:date="2024-11-10T18:09:00Z">
              <w:rPr>
                <w:lang w:val="en-US"/>
              </w:rPr>
            </w:rPrChange>
          </w:rPr>
          <w:t>OZON</w:t>
        </w:r>
        <w:r w:rsidRPr="006D02F0">
          <w:rPr>
            <w:rPrChange w:id="743" w:author="Алексей Кудош" w:date="2024-11-10T18:09:00Z">
              <w:rPr>
                <w:lang w:val="en-US"/>
              </w:rPr>
            </w:rPrChange>
          </w:rPr>
          <w:t xml:space="preserve"> </w:t>
        </w:r>
        <w:r>
          <w:t xml:space="preserve">есть во многих соцсетях, на улицах городов и </w:t>
        </w:r>
        <w:proofErr w:type="spellStart"/>
        <w:r>
          <w:t>тд</w:t>
        </w:r>
        <w:proofErr w:type="spellEnd"/>
        <w:r>
          <w:t>.</w:t>
        </w:r>
      </w:ins>
    </w:p>
    <w:p w14:paraId="6F19C564" w14:textId="4AB692C6" w:rsidR="007151D3" w:rsidRDefault="007151D3" w:rsidP="002E4661">
      <w:pPr>
        <w:rPr>
          <w:ins w:id="744" w:author="Алексей Кудош" w:date="2024-11-10T18:09:00Z"/>
        </w:rPr>
        <w:pPrChange w:id="745" w:author="Алексей Кудош" w:date="2024-11-10T20:01:00Z">
          <w:pPr/>
        </w:pPrChange>
      </w:pPr>
    </w:p>
    <w:p w14:paraId="5929A319" w14:textId="2D62E8E0" w:rsidR="007151D3" w:rsidRDefault="007151D3" w:rsidP="002E4661">
      <w:pPr>
        <w:rPr>
          <w:ins w:id="746" w:author="Алексей Кудош" w:date="2024-11-10T18:09:00Z"/>
        </w:rPr>
        <w:pPrChange w:id="747" w:author="Алексей Кудош" w:date="2024-11-10T20:01:00Z">
          <w:pPr/>
        </w:pPrChange>
      </w:pPr>
    </w:p>
    <w:p w14:paraId="2553FEBC" w14:textId="68603969" w:rsidR="007151D3" w:rsidRDefault="007151D3" w:rsidP="002E4661">
      <w:pPr>
        <w:pStyle w:val="2"/>
        <w:rPr>
          <w:ins w:id="748" w:author="Алексей Кудош" w:date="2024-11-10T18:09:00Z"/>
        </w:rPr>
        <w:pPrChange w:id="749" w:author="Алексей Кудош" w:date="2024-11-10T20:01:00Z">
          <w:pPr>
            <w:pStyle w:val="2"/>
          </w:pPr>
        </w:pPrChange>
      </w:pPr>
      <w:bookmarkStart w:id="750" w:name="_Toc182161293"/>
      <w:ins w:id="751" w:author="Алексей Кудош" w:date="2024-11-10T18:09:00Z">
        <w:r>
          <w:lastRenderedPageBreak/>
          <w:t xml:space="preserve">2.24 </w:t>
        </w:r>
        <w:r>
          <w:t>Мониторинг</w:t>
        </w:r>
        <w:bookmarkEnd w:id="750"/>
      </w:ins>
    </w:p>
    <w:p w14:paraId="4E8756BF" w14:textId="3917C2EA" w:rsidR="007151D3" w:rsidRDefault="007151D3" w:rsidP="002E4661">
      <w:pPr>
        <w:rPr>
          <w:ins w:id="752" w:author="Алексей Кудош" w:date="2024-11-10T18:09:00Z"/>
        </w:rPr>
        <w:pPrChange w:id="753" w:author="Алексей Кудош" w:date="2024-11-10T20:01:00Z">
          <w:pPr/>
        </w:pPrChange>
      </w:pPr>
    </w:p>
    <w:p w14:paraId="7811CAC6" w14:textId="089B1A58" w:rsidR="00901168" w:rsidRDefault="00901168" w:rsidP="002E4661">
      <w:pPr>
        <w:rPr>
          <w:ins w:id="754" w:author="Алексей Кудош" w:date="2024-11-10T18:10:00Z"/>
        </w:rPr>
        <w:pPrChange w:id="755" w:author="Алексей Кудош" w:date="2024-11-10T20:01:00Z">
          <w:pPr/>
        </w:pPrChange>
      </w:pPr>
      <w:ins w:id="756" w:author="Алексей Кудош" w:date="2024-11-10T18:10:00Z">
        <w:r>
          <w:t>Невозможно выполнить, не имея прав на сайт.</w:t>
        </w:r>
      </w:ins>
    </w:p>
    <w:p w14:paraId="414E44F6" w14:textId="77777777" w:rsidR="00901168" w:rsidRDefault="00901168" w:rsidP="002E4661">
      <w:pPr>
        <w:rPr>
          <w:ins w:id="757" w:author="Алексей Кудош" w:date="2024-11-10T18:10:00Z"/>
        </w:rPr>
        <w:pPrChange w:id="758" w:author="Алексей Кудош" w:date="2024-11-10T20:01:00Z">
          <w:pPr/>
        </w:pPrChange>
      </w:pPr>
    </w:p>
    <w:p w14:paraId="53BDCBED" w14:textId="593C2FF0" w:rsidR="007151D3" w:rsidRDefault="007151D3" w:rsidP="002E4661">
      <w:pPr>
        <w:pStyle w:val="2"/>
        <w:rPr>
          <w:ins w:id="759" w:author="Алексей Кудош" w:date="2024-11-10T18:10:00Z"/>
        </w:rPr>
        <w:pPrChange w:id="760" w:author="Алексей Кудош" w:date="2024-11-10T20:01:00Z">
          <w:pPr>
            <w:pStyle w:val="2"/>
          </w:pPr>
        </w:pPrChange>
      </w:pPr>
      <w:bookmarkStart w:id="761" w:name="_Toc182161294"/>
      <w:ins w:id="762" w:author="Алексей Кудош" w:date="2024-11-10T18:10:00Z">
        <w:r>
          <w:t>2.25 Системы резервного копирования</w:t>
        </w:r>
        <w:bookmarkEnd w:id="761"/>
      </w:ins>
    </w:p>
    <w:p w14:paraId="7507E047" w14:textId="4A33F8AE" w:rsidR="007151D3" w:rsidRDefault="007151D3" w:rsidP="002E4661">
      <w:pPr>
        <w:rPr>
          <w:ins w:id="763" w:author="Алексей Кудош" w:date="2024-11-10T18:10:00Z"/>
        </w:rPr>
        <w:pPrChange w:id="764" w:author="Алексей Кудош" w:date="2024-11-10T20:01:00Z">
          <w:pPr/>
        </w:pPrChange>
      </w:pPr>
    </w:p>
    <w:p w14:paraId="2B972E9A" w14:textId="77777777" w:rsidR="00901168" w:rsidRDefault="00901168" w:rsidP="002E4661">
      <w:pPr>
        <w:rPr>
          <w:ins w:id="765" w:author="Алексей Кудош" w:date="2024-11-10T18:10:00Z"/>
        </w:rPr>
        <w:pPrChange w:id="766" w:author="Алексей Кудош" w:date="2024-11-10T20:01:00Z">
          <w:pPr/>
        </w:pPrChange>
      </w:pPr>
      <w:ins w:id="767" w:author="Алексей Кудош" w:date="2024-11-10T18:10:00Z">
        <w:r>
          <w:t>Невозможно выполнить, не имея прав на сайт.</w:t>
        </w:r>
      </w:ins>
    </w:p>
    <w:p w14:paraId="46D812D6" w14:textId="383F9C81" w:rsidR="007151D3" w:rsidRDefault="007151D3" w:rsidP="002E4661">
      <w:pPr>
        <w:rPr>
          <w:ins w:id="768" w:author="Алексей Кудош" w:date="2024-11-10T18:10:00Z"/>
        </w:rPr>
        <w:pPrChange w:id="769" w:author="Алексей Кудош" w:date="2024-11-10T20:01:00Z">
          <w:pPr/>
        </w:pPrChange>
      </w:pPr>
    </w:p>
    <w:p w14:paraId="7B63DB00" w14:textId="27311F01" w:rsidR="007151D3" w:rsidRDefault="00E60336" w:rsidP="002E4661">
      <w:pPr>
        <w:pStyle w:val="2"/>
        <w:rPr>
          <w:ins w:id="770" w:author="Алексей Кудош" w:date="2024-11-10T18:14:00Z"/>
        </w:rPr>
        <w:pPrChange w:id="771" w:author="Алексей Кудош" w:date="2024-11-10T20:01:00Z">
          <w:pPr>
            <w:pStyle w:val="2"/>
          </w:pPr>
        </w:pPrChange>
      </w:pPr>
      <w:bookmarkStart w:id="772" w:name="_Toc182161295"/>
      <w:ins w:id="773" w:author="Алексей Кудош" w:date="2024-11-10T18:14:00Z">
        <w:r>
          <w:t>2.26 Тестирование нагрузки на ресурс</w:t>
        </w:r>
        <w:bookmarkEnd w:id="772"/>
      </w:ins>
    </w:p>
    <w:p w14:paraId="227F435B" w14:textId="0747B34F" w:rsidR="007B725A" w:rsidRDefault="007B725A" w:rsidP="002E4661">
      <w:pPr>
        <w:rPr>
          <w:ins w:id="774" w:author="Алексей Кудош" w:date="2024-11-10T18:14:00Z"/>
        </w:rPr>
        <w:pPrChange w:id="775" w:author="Алексей Кудош" w:date="2024-11-10T20:01:00Z">
          <w:pPr/>
        </w:pPrChange>
      </w:pPr>
    </w:p>
    <w:p w14:paraId="64B6887B" w14:textId="21AC92F6" w:rsidR="007B725A" w:rsidRDefault="00AB4107" w:rsidP="002E4661">
      <w:pPr>
        <w:rPr>
          <w:ins w:id="776" w:author="Алексей Кудош" w:date="2024-11-10T19:21:00Z"/>
          <w:b/>
          <w:bCs/>
          <w:sz w:val="32"/>
          <w:szCs w:val="32"/>
        </w:rPr>
        <w:pPrChange w:id="777" w:author="Алексей Кудош" w:date="2024-11-10T20:01:00Z">
          <w:pPr/>
        </w:pPrChange>
      </w:pPr>
      <w:ins w:id="778" w:author="Алексей Кудош" w:date="2024-11-10T19:17:00Z">
        <w:r w:rsidRPr="00F73123">
          <w:rPr>
            <w:b/>
            <w:bCs/>
            <w:sz w:val="32"/>
            <w:szCs w:val="32"/>
            <w:rPrChange w:id="779" w:author="Алексей Кудош" w:date="2024-11-10T19:20:00Z">
              <w:rPr/>
            </w:rPrChange>
          </w:rPr>
          <w:t>При попытке запи</w:t>
        </w:r>
      </w:ins>
      <w:ins w:id="780" w:author="Алексей Кудош" w:date="2024-11-10T19:18:00Z">
        <w:r w:rsidRPr="00F73123">
          <w:rPr>
            <w:b/>
            <w:bCs/>
            <w:sz w:val="32"/>
            <w:szCs w:val="32"/>
            <w:rPrChange w:id="781" w:author="Алексей Кудош" w:date="2024-11-10T19:20:00Z">
              <w:rPr/>
            </w:rPrChange>
          </w:rPr>
          <w:t xml:space="preserve">сать действия через </w:t>
        </w:r>
        <w:r w:rsidRPr="00B1741D">
          <w:rPr>
            <w:b/>
            <w:bCs/>
            <w:i/>
            <w:iCs/>
            <w:sz w:val="32"/>
            <w:szCs w:val="32"/>
            <w:lang w:val="en-US"/>
            <w:rPrChange w:id="782" w:author="Алексей Кудош" w:date="2024-11-10T20:00:00Z">
              <w:rPr>
                <w:lang w:val="en-US"/>
              </w:rPr>
            </w:rPrChange>
          </w:rPr>
          <w:t>JMeter</w:t>
        </w:r>
        <w:r w:rsidRPr="00F73123">
          <w:rPr>
            <w:b/>
            <w:bCs/>
            <w:sz w:val="32"/>
            <w:szCs w:val="32"/>
            <w:rPrChange w:id="783" w:author="Алексей Кудош" w:date="2024-11-10T19:20:00Z">
              <w:rPr>
                <w:lang w:val="en-US"/>
              </w:rPr>
            </w:rPrChange>
          </w:rPr>
          <w:t xml:space="preserve"> </w:t>
        </w:r>
        <w:r w:rsidRPr="00F73123">
          <w:rPr>
            <w:b/>
            <w:bCs/>
            <w:sz w:val="32"/>
            <w:szCs w:val="32"/>
            <w:rPrChange w:id="784" w:author="Алексей Кудош" w:date="2024-11-10T19:20:00Z">
              <w:rPr/>
            </w:rPrChange>
          </w:rPr>
          <w:t xml:space="preserve">на сайте </w:t>
        </w:r>
        <w:r w:rsidRPr="00B1741D">
          <w:rPr>
            <w:b/>
            <w:bCs/>
            <w:i/>
            <w:iCs/>
            <w:sz w:val="32"/>
            <w:szCs w:val="32"/>
            <w:lang w:val="en-US"/>
            <w:rPrChange w:id="785" w:author="Алексей Кудош" w:date="2024-11-10T20:00:00Z">
              <w:rPr>
                <w:lang w:val="en-US"/>
              </w:rPr>
            </w:rPrChange>
          </w:rPr>
          <w:t>OZON</w:t>
        </w:r>
        <w:r w:rsidRPr="00F73123">
          <w:rPr>
            <w:b/>
            <w:bCs/>
            <w:sz w:val="32"/>
            <w:szCs w:val="32"/>
            <w:rPrChange w:id="786" w:author="Алексей Кудош" w:date="2024-11-10T19:20:00Z">
              <w:rPr>
                <w:lang w:val="en-US"/>
              </w:rPr>
            </w:rPrChange>
          </w:rPr>
          <w:t xml:space="preserve"> </w:t>
        </w:r>
        <w:r w:rsidRPr="00F73123">
          <w:rPr>
            <w:b/>
            <w:bCs/>
            <w:sz w:val="32"/>
            <w:szCs w:val="32"/>
            <w:rPrChange w:id="787" w:author="Алексей Кудош" w:date="2024-11-10T19:20:00Z">
              <w:rPr/>
            </w:rPrChange>
          </w:rPr>
          <w:t>я получал страницу проверки ботов</w:t>
        </w:r>
      </w:ins>
      <w:ins w:id="788" w:author="Алексей Кудош" w:date="2024-11-10T19:20:00Z">
        <w:r w:rsidRPr="00F73123">
          <w:rPr>
            <w:b/>
            <w:bCs/>
            <w:sz w:val="32"/>
            <w:szCs w:val="32"/>
            <w:rPrChange w:id="789" w:author="Алексей Кудош" w:date="2024-11-10T19:20:00Z">
              <w:rPr>
                <w:lang w:val="en-US"/>
              </w:rPr>
            </w:rPrChange>
          </w:rPr>
          <w:t xml:space="preserve"> (</w:t>
        </w:r>
        <w:r w:rsidRPr="00F73123">
          <w:rPr>
            <w:b/>
            <w:bCs/>
            <w:sz w:val="32"/>
            <w:szCs w:val="32"/>
            <w:rPrChange w:id="790" w:author="Алексей Кудош" w:date="2024-11-10T19:20:00Z">
              <w:rPr/>
            </w:rPrChange>
          </w:rPr>
          <w:t>рисунок 2.19)</w:t>
        </w:r>
      </w:ins>
      <w:ins w:id="791" w:author="Алексей Кудош" w:date="2024-11-10T19:18:00Z">
        <w:r w:rsidRPr="00F73123">
          <w:rPr>
            <w:b/>
            <w:bCs/>
            <w:sz w:val="32"/>
            <w:szCs w:val="32"/>
            <w:rPrChange w:id="792" w:author="Алексей Кудош" w:date="2024-11-10T19:20:00Z">
              <w:rPr/>
            </w:rPrChange>
          </w:rPr>
          <w:t>, поэтому был выбран другой сайт</w:t>
        </w:r>
      </w:ins>
      <w:ins w:id="793" w:author="Алексей Кудош" w:date="2024-11-10T19:19:00Z">
        <w:r w:rsidRPr="00F73123">
          <w:rPr>
            <w:b/>
            <w:bCs/>
            <w:sz w:val="32"/>
            <w:szCs w:val="32"/>
            <w:rPrChange w:id="794" w:author="Алексей Кудош" w:date="2024-11-10T19:20:00Z">
              <w:rPr>
                <w:lang w:val="en-US"/>
              </w:rPr>
            </w:rPrChange>
          </w:rPr>
          <w:t xml:space="preserve"> </w:t>
        </w:r>
        <w:r w:rsidRPr="00F73123">
          <w:rPr>
            <w:b/>
            <w:bCs/>
            <w:sz w:val="32"/>
            <w:szCs w:val="32"/>
            <w:rPrChange w:id="795" w:author="Алексей Кудош" w:date="2024-11-10T19:20:00Z">
              <w:rPr/>
            </w:rPrChange>
          </w:rPr>
          <w:t>–</w:t>
        </w:r>
        <w:r w:rsidRPr="00F73123">
          <w:rPr>
            <w:b/>
            <w:bCs/>
            <w:sz w:val="32"/>
            <w:szCs w:val="32"/>
            <w:rPrChange w:id="796" w:author="Алексей Кудош" w:date="2024-11-10T19:20:00Z">
              <w:rPr>
                <w:lang w:val="en-US"/>
              </w:rPr>
            </w:rPrChange>
          </w:rPr>
          <w:t xml:space="preserve"> </w:t>
        </w:r>
        <w:proofErr w:type="spellStart"/>
        <w:r w:rsidRPr="00B1741D">
          <w:rPr>
            <w:b/>
            <w:bCs/>
            <w:i/>
            <w:iCs/>
            <w:sz w:val="32"/>
            <w:szCs w:val="32"/>
            <w:lang w:val="en-US"/>
            <w:rPrChange w:id="797" w:author="Алексей Кудош" w:date="2024-11-10T20:00:00Z">
              <w:rPr>
                <w:lang w:val="en-US"/>
              </w:rPr>
            </w:rPrChange>
          </w:rPr>
          <w:t>xistore</w:t>
        </w:r>
        <w:proofErr w:type="spellEnd"/>
        <w:r w:rsidRPr="00B1741D">
          <w:rPr>
            <w:b/>
            <w:bCs/>
            <w:i/>
            <w:iCs/>
            <w:sz w:val="32"/>
            <w:szCs w:val="32"/>
            <w:rPrChange w:id="798" w:author="Алексей Кудош" w:date="2024-11-10T20:00:00Z">
              <w:rPr>
                <w:lang w:val="en-US"/>
              </w:rPr>
            </w:rPrChange>
          </w:rPr>
          <w:t>.</w:t>
        </w:r>
      </w:ins>
      <w:ins w:id="799" w:author="Алексей Кудош" w:date="2024-11-10T19:20:00Z">
        <w:r w:rsidRPr="00B1741D">
          <w:rPr>
            <w:b/>
            <w:bCs/>
            <w:i/>
            <w:iCs/>
            <w:sz w:val="32"/>
            <w:szCs w:val="32"/>
            <w:lang w:val="en-US"/>
            <w:rPrChange w:id="800" w:author="Алексей Кудош" w:date="2024-11-10T20:00:00Z">
              <w:rPr>
                <w:lang w:val="en-US"/>
              </w:rPr>
            </w:rPrChange>
          </w:rPr>
          <w:t>by</w:t>
        </w:r>
        <w:r w:rsidRPr="00F73123">
          <w:rPr>
            <w:b/>
            <w:bCs/>
            <w:sz w:val="32"/>
            <w:szCs w:val="32"/>
            <w:rPrChange w:id="801" w:author="Алексей Кудош" w:date="2024-11-10T19:20:00Z">
              <w:rPr>
                <w:lang w:val="en-US"/>
              </w:rPr>
            </w:rPrChange>
          </w:rPr>
          <w:t>.</w:t>
        </w:r>
      </w:ins>
    </w:p>
    <w:p w14:paraId="748EB0DF" w14:textId="77777777" w:rsidR="00F73123" w:rsidRDefault="00F73123" w:rsidP="002E4661">
      <w:pPr>
        <w:rPr>
          <w:ins w:id="802" w:author="Алексей Кудош" w:date="2024-11-10T19:20:00Z"/>
          <w:b/>
          <w:bCs/>
          <w:sz w:val="32"/>
          <w:szCs w:val="32"/>
        </w:rPr>
        <w:pPrChange w:id="803" w:author="Алексей Кудош" w:date="2024-11-10T20:01:00Z">
          <w:pPr/>
        </w:pPrChange>
      </w:pPr>
    </w:p>
    <w:p w14:paraId="5E344CC1" w14:textId="2D6E5843" w:rsidR="00F73123" w:rsidRDefault="00F73123" w:rsidP="002E4661">
      <w:pPr>
        <w:jc w:val="center"/>
        <w:rPr>
          <w:ins w:id="804" w:author="Алексей Кудош" w:date="2024-11-10T19:21:00Z"/>
        </w:rPr>
        <w:pPrChange w:id="805" w:author="Алексей Кудош" w:date="2024-11-10T20:01:00Z">
          <w:pPr>
            <w:jc w:val="center"/>
          </w:pPr>
        </w:pPrChange>
      </w:pPr>
      <w:ins w:id="806" w:author="Алексей Кудош" w:date="2024-11-10T19:21:00Z">
        <w:r>
          <w:rPr>
            <w:noProof/>
          </w:rPr>
          <w:drawing>
            <wp:inline distT="0" distB="0" distL="0" distR="0" wp14:anchorId="77032A66" wp14:editId="359EF01D">
              <wp:extent cx="5002517" cy="2428875"/>
              <wp:effectExtent l="0" t="0" r="8255" b="0"/>
              <wp:docPr id="23" name="Рисунок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04399" cy="242978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C575D67" w14:textId="39562E3B" w:rsidR="00F73123" w:rsidRDefault="00F73123" w:rsidP="002E4661">
      <w:pPr>
        <w:jc w:val="center"/>
        <w:rPr>
          <w:ins w:id="807" w:author="Алексей Кудош" w:date="2024-11-10T19:21:00Z"/>
        </w:rPr>
        <w:pPrChange w:id="808" w:author="Алексей Кудош" w:date="2024-11-10T20:01:00Z">
          <w:pPr>
            <w:jc w:val="center"/>
          </w:pPr>
        </w:pPrChange>
      </w:pPr>
    </w:p>
    <w:p w14:paraId="3A3854FE" w14:textId="42B68D17" w:rsidR="00F73123" w:rsidRDefault="00F73123" w:rsidP="002E4661">
      <w:pPr>
        <w:jc w:val="center"/>
        <w:rPr>
          <w:ins w:id="809" w:author="Алексей Кудош" w:date="2024-11-10T19:21:00Z"/>
        </w:rPr>
        <w:pPrChange w:id="810" w:author="Алексей Кудош" w:date="2024-11-10T20:01:00Z">
          <w:pPr>
            <w:jc w:val="center"/>
          </w:pPr>
        </w:pPrChange>
      </w:pPr>
      <w:ins w:id="811" w:author="Алексей Кудош" w:date="2024-11-10T19:21:00Z">
        <w:r>
          <w:t>Рисунок 2.19 – Страница проверки ботов</w:t>
        </w:r>
      </w:ins>
    </w:p>
    <w:p w14:paraId="704F8A23" w14:textId="3673584D" w:rsidR="00F73123" w:rsidRDefault="00F73123" w:rsidP="002E4661">
      <w:pPr>
        <w:jc w:val="center"/>
        <w:rPr>
          <w:ins w:id="812" w:author="Алексей Кудош" w:date="2024-11-10T19:21:00Z"/>
        </w:rPr>
        <w:pPrChange w:id="813" w:author="Алексей Кудош" w:date="2024-11-10T20:01:00Z">
          <w:pPr>
            <w:jc w:val="center"/>
          </w:pPr>
        </w:pPrChange>
      </w:pPr>
    </w:p>
    <w:p w14:paraId="020F57EB" w14:textId="2E1D3B4E" w:rsidR="00F73123" w:rsidRDefault="00F73123" w:rsidP="002E4661">
      <w:pPr>
        <w:rPr>
          <w:ins w:id="814" w:author="Алексей Кудош" w:date="2024-11-10T19:22:00Z"/>
        </w:rPr>
        <w:pPrChange w:id="815" w:author="Алексей Кудош" w:date="2024-11-10T20:01:00Z">
          <w:pPr/>
        </w:pPrChange>
      </w:pPr>
      <w:ins w:id="816" w:author="Алексей Кудош" w:date="2024-11-10T19:21:00Z">
        <w:r>
          <w:t xml:space="preserve">Для проверки сайта </w:t>
        </w:r>
        <w:proofErr w:type="spellStart"/>
        <w:r w:rsidRPr="00B1741D">
          <w:rPr>
            <w:i/>
            <w:iCs/>
            <w:lang w:val="en-US"/>
            <w:rPrChange w:id="817" w:author="Алексей Кудош" w:date="2024-11-10T20:00:00Z">
              <w:rPr>
                <w:lang w:val="en-US"/>
              </w:rPr>
            </w:rPrChange>
          </w:rPr>
          <w:t>xistore</w:t>
        </w:r>
        <w:proofErr w:type="spellEnd"/>
        <w:r w:rsidRPr="00F73123">
          <w:rPr>
            <w:rPrChange w:id="818" w:author="Алексей Кудош" w:date="2024-11-10T19:21:00Z">
              <w:rPr>
                <w:lang w:val="en-US"/>
              </w:rPr>
            </w:rPrChange>
          </w:rPr>
          <w:t xml:space="preserve"> </w:t>
        </w:r>
        <w:r>
          <w:t>была записана пос</w:t>
        </w:r>
      </w:ins>
      <w:ins w:id="819" w:author="Алексей Кудош" w:date="2024-11-10T19:22:00Z">
        <w:r>
          <w:t>ледовательность действий</w:t>
        </w:r>
        <w:r w:rsidRPr="00F73123">
          <w:rPr>
            <w:rPrChange w:id="820" w:author="Алексей Кудош" w:date="2024-11-10T19:22:00Z">
              <w:rPr>
                <w:lang w:val="en-US"/>
              </w:rPr>
            </w:rPrChange>
          </w:rPr>
          <w:t>:</w:t>
        </w:r>
        <w:r>
          <w:t xml:space="preserve"> открытие сайта, поиск слова «телефон» (рисунок 2.20).</w:t>
        </w:r>
      </w:ins>
    </w:p>
    <w:p w14:paraId="3278E2C6" w14:textId="0634DAFB" w:rsidR="00530847" w:rsidRDefault="00530847" w:rsidP="002E4661">
      <w:pPr>
        <w:jc w:val="center"/>
        <w:rPr>
          <w:ins w:id="821" w:author="Алексей Кудош" w:date="2024-11-10T19:22:00Z"/>
        </w:rPr>
        <w:pPrChange w:id="822" w:author="Алексей Кудош" w:date="2024-11-10T20:01:00Z">
          <w:pPr>
            <w:jc w:val="center"/>
          </w:pPr>
        </w:pPrChange>
      </w:pPr>
      <w:ins w:id="823" w:author="Алексей Кудош" w:date="2024-11-10T19:22:00Z">
        <w:r w:rsidRPr="00530847">
          <w:lastRenderedPageBreak/>
          <w:drawing>
            <wp:inline distT="0" distB="0" distL="0" distR="0" wp14:anchorId="5D820C3F" wp14:editId="44E7A86B">
              <wp:extent cx="3346335" cy="6181725"/>
              <wp:effectExtent l="0" t="0" r="6985" b="0"/>
              <wp:docPr id="24" name="Рисунок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52260" cy="61926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C174F3" w14:textId="528DC4E3" w:rsidR="00530847" w:rsidRDefault="00530847" w:rsidP="002E4661">
      <w:pPr>
        <w:jc w:val="center"/>
        <w:rPr>
          <w:ins w:id="824" w:author="Алексей Кудош" w:date="2024-11-10T19:22:00Z"/>
        </w:rPr>
        <w:pPrChange w:id="825" w:author="Алексей Кудош" w:date="2024-11-10T20:01:00Z">
          <w:pPr>
            <w:jc w:val="center"/>
          </w:pPr>
        </w:pPrChange>
      </w:pPr>
    </w:p>
    <w:p w14:paraId="23C7075E" w14:textId="64A32D64" w:rsidR="00530847" w:rsidRDefault="00530847" w:rsidP="002E4661">
      <w:pPr>
        <w:jc w:val="center"/>
        <w:rPr>
          <w:ins w:id="826" w:author="Алексей Кудош" w:date="2024-11-10T19:36:00Z"/>
        </w:rPr>
        <w:pPrChange w:id="827" w:author="Алексей Кудош" w:date="2024-11-10T20:01:00Z">
          <w:pPr>
            <w:jc w:val="center"/>
          </w:pPr>
        </w:pPrChange>
      </w:pPr>
      <w:ins w:id="828" w:author="Алексей Кудош" w:date="2024-11-10T19:22:00Z">
        <w:r>
          <w:t>Рисунок 2.20 – Последовательность действий</w:t>
        </w:r>
      </w:ins>
    </w:p>
    <w:p w14:paraId="63113FA6" w14:textId="27C3B9D8" w:rsidR="00DF09D2" w:rsidRDefault="00DF09D2" w:rsidP="002E4661">
      <w:pPr>
        <w:jc w:val="center"/>
        <w:rPr>
          <w:ins w:id="829" w:author="Алексей Кудош" w:date="2024-11-10T19:36:00Z"/>
        </w:rPr>
        <w:pPrChange w:id="830" w:author="Алексей Кудош" w:date="2024-11-10T20:01:00Z">
          <w:pPr>
            <w:jc w:val="center"/>
          </w:pPr>
        </w:pPrChange>
      </w:pPr>
    </w:p>
    <w:p w14:paraId="1ABD5496" w14:textId="3A73FD58" w:rsidR="00DF09D2" w:rsidRDefault="00DF09D2" w:rsidP="002E4661">
      <w:pPr>
        <w:rPr>
          <w:ins w:id="831" w:author="Алексей Кудош" w:date="2024-11-10T19:42:00Z"/>
        </w:rPr>
        <w:pPrChange w:id="832" w:author="Алексей Кудош" w:date="2024-11-10T20:01:00Z">
          <w:pPr/>
        </w:pPrChange>
      </w:pPr>
      <w:ins w:id="833" w:author="Алексей Кудош" w:date="2024-11-10T19:41:00Z">
        <w:r>
          <w:t xml:space="preserve">Включив нагрузочный тест на 500 пользователей, сайт заблокировал мой </w:t>
        </w:r>
        <w:r w:rsidRPr="00DF09D2">
          <w:rPr>
            <w:i/>
            <w:iCs/>
            <w:lang w:val="en-US"/>
            <w:rPrChange w:id="834" w:author="Алексей Кудош" w:date="2024-11-10T19:41:00Z">
              <w:rPr>
                <w:lang w:val="en-US"/>
              </w:rPr>
            </w:rPrChange>
          </w:rPr>
          <w:t>IP</w:t>
        </w:r>
        <w:r>
          <w:t xml:space="preserve">, поэтому был включен </w:t>
        </w:r>
        <w:r w:rsidRPr="00DF09D2">
          <w:rPr>
            <w:i/>
            <w:iCs/>
            <w:lang w:val="en-US"/>
            <w:rPrChange w:id="835" w:author="Алексей Кудош" w:date="2024-11-10T19:41:00Z">
              <w:rPr>
                <w:lang w:val="en-US"/>
              </w:rPr>
            </w:rPrChange>
          </w:rPr>
          <w:t>VPN</w:t>
        </w:r>
        <w:r w:rsidRPr="00DF09D2">
          <w:rPr>
            <w:i/>
            <w:iCs/>
            <w:rPrChange w:id="836" w:author="Алексей Кудош" w:date="2024-11-10T19:41:00Z">
              <w:rPr>
                <w:i/>
                <w:iCs/>
                <w:lang w:val="en-US"/>
              </w:rPr>
            </w:rPrChange>
          </w:rPr>
          <w:t xml:space="preserve"> </w:t>
        </w:r>
      </w:ins>
      <w:ins w:id="837" w:author="Алексей Кудош" w:date="2024-11-10T19:42:00Z">
        <w:r>
          <w:t>и запущен тест на 200 пользователей (рисунок 2.21).</w:t>
        </w:r>
      </w:ins>
    </w:p>
    <w:p w14:paraId="0ECAED57" w14:textId="77777777" w:rsidR="00DF09D2" w:rsidRDefault="00DF09D2" w:rsidP="002E4661">
      <w:pPr>
        <w:rPr>
          <w:ins w:id="838" w:author="Алексей Кудош" w:date="2024-11-10T19:42:00Z"/>
        </w:rPr>
        <w:pPrChange w:id="839" w:author="Алексей Кудош" w:date="2024-11-10T20:01:00Z">
          <w:pPr/>
        </w:pPrChange>
      </w:pPr>
    </w:p>
    <w:p w14:paraId="5C52575E" w14:textId="5DEEA117" w:rsidR="00DF09D2" w:rsidRDefault="00DF09D2" w:rsidP="002E4661">
      <w:pPr>
        <w:rPr>
          <w:ins w:id="840" w:author="Алексей Кудош" w:date="2024-11-10T19:42:00Z"/>
        </w:rPr>
        <w:pPrChange w:id="841" w:author="Алексей Кудош" w:date="2024-11-10T20:01:00Z">
          <w:pPr/>
        </w:pPrChange>
      </w:pPr>
    </w:p>
    <w:p w14:paraId="26A6D76F" w14:textId="68C03A5F" w:rsidR="00DF09D2" w:rsidRDefault="00DF09D2" w:rsidP="002E4661">
      <w:pPr>
        <w:jc w:val="center"/>
        <w:rPr>
          <w:ins w:id="842" w:author="Алексей Кудош" w:date="2024-11-10T19:42:00Z"/>
        </w:rPr>
        <w:pPrChange w:id="843" w:author="Алексей Кудош" w:date="2024-11-10T20:01:00Z">
          <w:pPr>
            <w:jc w:val="center"/>
          </w:pPr>
        </w:pPrChange>
      </w:pPr>
      <w:ins w:id="844" w:author="Алексей Кудош" w:date="2024-11-10T19:42:00Z">
        <w:r w:rsidRPr="00DF09D2">
          <w:lastRenderedPageBreak/>
          <w:drawing>
            <wp:inline distT="0" distB="0" distL="0" distR="0" wp14:anchorId="53D25583" wp14:editId="4E1E7BC7">
              <wp:extent cx="5610925" cy="1892300"/>
              <wp:effectExtent l="0" t="0" r="8890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27286" cy="18978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8C3B75" w14:textId="027F5FC8" w:rsidR="00DF09D2" w:rsidRDefault="00DF09D2" w:rsidP="002E4661">
      <w:pPr>
        <w:jc w:val="center"/>
        <w:rPr>
          <w:ins w:id="845" w:author="Алексей Кудош" w:date="2024-11-10T19:42:00Z"/>
        </w:rPr>
        <w:pPrChange w:id="846" w:author="Алексей Кудош" w:date="2024-11-10T20:01:00Z">
          <w:pPr>
            <w:jc w:val="center"/>
          </w:pPr>
        </w:pPrChange>
      </w:pPr>
    </w:p>
    <w:p w14:paraId="6B8A3101" w14:textId="066D9C32" w:rsidR="00DF09D2" w:rsidRDefault="00DF09D2" w:rsidP="002E4661">
      <w:pPr>
        <w:jc w:val="center"/>
        <w:rPr>
          <w:ins w:id="847" w:author="Алексей Кудош" w:date="2024-11-10T19:42:00Z"/>
        </w:rPr>
        <w:pPrChange w:id="848" w:author="Алексей Кудош" w:date="2024-11-10T20:01:00Z">
          <w:pPr>
            <w:jc w:val="center"/>
          </w:pPr>
        </w:pPrChange>
      </w:pPr>
      <w:ins w:id="849" w:author="Алексей Кудош" w:date="2024-11-10T19:42:00Z">
        <w:r>
          <w:t>Рисунок 2.21 – Параметры теста</w:t>
        </w:r>
      </w:ins>
    </w:p>
    <w:p w14:paraId="360DD759" w14:textId="4C0B391D" w:rsidR="00DF09D2" w:rsidRDefault="00DF09D2" w:rsidP="002E4661">
      <w:pPr>
        <w:jc w:val="center"/>
        <w:rPr>
          <w:ins w:id="850" w:author="Алексей Кудош" w:date="2024-11-10T19:42:00Z"/>
        </w:rPr>
        <w:pPrChange w:id="851" w:author="Алексей Кудош" w:date="2024-11-10T20:01:00Z">
          <w:pPr>
            <w:jc w:val="center"/>
          </w:pPr>
        </w:pPrChange>
      </w:pPr>
    </w:p>
    <w:p w14:paraId="659AE7D2" w14:textId="4A297A12" w:rsidR="00DF09D2" w:rsidRDefault="00DF09D2" w:rsidP="002E4661">
      <w:pPr>
        <w:rPr>
          <w:ins w:id="852" w:author="Алексей Кудош" w:date="2024-11-10T19:45:00Z"/>
        </w:rPr>
        <w:pPrChange w:id="853" w:author="Алексей Кудош" w:date="2024-11-10T20:01:00Z">
          <w:pPr/>
        </w:pPrChange>
      </w:pPr>
      <w:ins w:id="854" w:author="Алексей Кудош" w:date="2024-11-10T19:42:00Z">
        <w:r>
          <w:t>Сайт справился с тести</w:t>
        </w:r>
      </w:ins>
      <w:ins w:id="855" w:author="Алексей Кудош" w:date="2024-11-10T19:43:00Z">
        <w:r>
          <w:t xml:space="preserve">рованием </w:t>
        </w:r>
      </w:ins>
      <w:ins w:id="856" w:author="Алексей Кудош" w:date="2024-11-10T19:52:00Z">
        <w:r w:rsidR="00253D96">
          <w:t>не очень хорошо</w:t>
        </w:r>
      </w:ins>
      <w:ins w:id="857" w:author="Алексей Кудош" w:date="2024-11-10T19:43:00Z">
        <w:r>
          <w:t xml:space="preserve"> (рисунок 2.22), максимальное время ожидания составило </w:t>
        </w:r>
      </w:ins>
      <w:ins w:id="858" w:author="Алексей Кудош" w:date="2024-11-10T19:52:00Z">
        <w:r w:rsidR="00253D96">
          <w:t>17</w:t>
        </w:r>
      </w:ins>
      <w:ins w:id="859" w:author="Алексей Кудош" w:date="2024-11-10T19:43:00Z">
        <w:r>
          <w:t xml:space="preserve"> секунд, а </w:t>
        </w:r>
      </w:ins>
      <w:ins w:id="860" w:author="Алексей Кудош" w:date="2024-11-10T19:44:00Z">
        <w:r>
          <w:t xml:space="preserve">максимальное </w:t>
        </w:r>
      </w:ins>
      <w:ins w:id="861" w:author="Алексей Кудош" w:date="2024-11-10T19:43:00Z">
        <w:r>
          <w:t xml:space="preserve">среднее </w:t>
        </w:r>
      </w:ins>
      <w:ins w:id="862" w:author="Алексей Кудош" w:date="2024-11-10T19:52:00Z">
        <w:r w:rsidR="00253D96">
          <w:t>7.3</w:t>
        </w:r>
      </w:ins>
      <w:ins w:id="863" w:author="Алексей Кудош" w:date="2024-11-10T19:44:00Z">
        <w:r>
          <w:t xml:space="preserve"> секунды. </w:t>
        </w:r>
      </w:ins>
    </w:p>
    <w:p w14:paraId="0642817E" w14:textId="406E777F" w:rsidR="00DF09D2" w:rsidRDefault="00DF09D2" w:rsidP="002E4661">
      <w:pPr>
        <w:rPr>
          <w:ins w:id="864" w:author="Алексей Кудош" w:date="2024-11-10T19:45:00Z"/>
        </w:rPr>
        <w:pPrChange w:id="865" w:author="Алексей Кудош" w:date="2024-11-10T20:01:00Z">
          <w:pPr/>
        </w:pPrChange>
      </w:pPr>
    </w:p>
    <w:p w14:paraId="68EB09DE" w14:textId="3F836FA3" w:rsidR="00DF09D2" w:rsidRDefault="00253D96" w:rsidP="002E4661">
      <w:pPr>
        <w:jc w:val="center"/>
        <w:rPr>
          <w:ins w:id="866" w:author="Алексей Кудош" w:date="2024-11-10T19:45:00Z"/>
        </w:rPr>
        <w:pPrChange w:id="867" w:author="Алексей Кудош" w:date="2024-11-10T20:01:00Z">
          <w:pPr>
            <w:jc w:val="center"/>
          </w:pPr>
        </w:pPrChange>
      </w:pPr>
      <w:ins w:id="868" w:author="Алексей Кудош" w:date="2024-11-10T19:53:00Z">
        <w:r w:rsidRPr="00253D96">
          <w:drawing>
            <wp:inline distT="0" distB="0" distL="0" distR="0" wp14:anchorId="305E94A9" wp14:editId="6BD739A8">
              <wp:extent cx="5532926" cy="2327910"/>
              <wp:effectExtent l="0" t="0" r="0" b="0"/>
              <wp:docPr id="27" name="Рисунок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36082" cy="23292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C1ADF0" w14:textId="5486D2FE" w:rsidR="00DF09D2" w:rsidRDefault="00DF09D2" w:rsidP="002E4661">
      <w:pPr>
        <w:jc w:val="center"/>
        <w:rPr>
          <w:ins w:id="869" w:author="Алексей Кудош" w:date="2024-11-10T19:45:00Z"/>
        </w:rPr>
        <w:pPrChange w:id="870" w:author="Алексей Кудош" w:date="2024-11-10T20:01:00Z">
          <w:pPr>
            <w:jc w:val="center"/>
          </w:pPr>
        </w:pPrChange>
      </w:pPr>
    </w:p>
    <w:p w14:paraId="53592F2B" w14:textId="343CD563" w:rsidR="00DF09D2" w:rsidRDefault="00DF09D2" w:rsidP="002E4661">
      <w:pPr>
        <w:jc w:val="center"/>
        <w:rPr>
          <w:ins w:id="871" w:author="Алексей Кудош" w:date="2024-11-10T19:53:00Z"/>
        </w:rPr>
        <w:pPrChange w:id="872" w:author="Алексей Кудош" w:date="2024-11-10T20:01:00Z">
          <w:pPr>
            <w:jc w:val="center"/>
          </w:pPr>
        </w:pPrChange>
      </w:pPr>
      <w:ins w:id="873" w:author="Алексей Кудош" w:date="2024-11-10T19:45:00Z">
        <w:r>
          <w:t>Рисунок 2.22 – Результаты тестирования</w:t>
        </w:r>
      </w:ins>
    </w:p>
    <w:p w14:paraId="1CD3106F" w14:textId="682A2127" w:rsidR="00253D96" w:rsidRDefault="00253D96" w:rsidP="002E4661">
      <w:pPr>
        <w:jc w:val="center"/>
        <w:rPr>
          <w:ins w:id="874" w:author="Алексей Кудош" w:date="2024-11-10T19:53:00Z"/>
        </w:rPr>
        <w:pPrChange w:id="875" w:author="Алексей Кудош" w:date="2024-11-10T20:01:00Z">
          <w:pPr>
            <w:jc w:val="center"/>
          </w:pPr>
        </w:pPrChange>
      </w:pPr>
    </w:p>
    <w:p w14:paraId="3346C32A" w14:textId="4E1EC542" w:rsidR="00253D96" w:rsidRDefault="00253D96" w:rsidP="002E4661">
      <w:pPr>
        <w:rPr>
          <w:ins w:id="876" w:author="Алексей Кудош" w:date="2024-11-10T19:54:00Z"/>
        </w:rPr>
        <w:pPrChange w:id="877" w:author="Алексей Кудош" w:date="2024-11-10T20:01:00Z">
          <w:pPr/>
        </w:pPrChange>
      </w:pPr>
      <w:ins w:id="878" w:author="Алексей Кудош" w:date="2024-11-10T19:53:00Z">
        <w:r>
          <w:t xml:space="preserve">На графике можно </w:t>
        </w:r>
        <w:proofErr w:type="gramStart"/>
        <w:r>
          <w:t>увидеть</w:t>
        </w:r>
        <w:proofErr w:type="gramEnd"/>
        <w:r>
          <w:t xml:space="preserve"> как изменялось время ответа (рисунок 2.23).</w:t>
        </w:r>
      </w:ins>
    </w:p>
    <w:p w14:paraId="0D82648C" w14:textId="5E581417" w:rsidR="00253D96" w:rsidRDefault="00253D96" w:rsidP="002E4661">
      <w:pPr>
        <w:rPr>
          <w:ins w:id="879" w:author="Алексей Кудош" w:date="2024-11-10T19:54:00Z"/>
        </w:rPr>
        <w:pPrChange w:id="880" w:author="Алексей Кудош" w:date="2024-11-10T20:01:00Z">
          <w:pPr/>
        </w:pPrChange>
      </w:pPr>
    </w:p>
    <w:p w14:paraId="7407B043" w14:textId="77777777" w:rsidR="00253D96" w:rsidRDefault="00253D96" w:rsidP="002E4661">
      <w:pPr>
        <w:rPr>
          <w:ins w:id="881" w:author="Алексей Кудош" w:date="2024-11-10T19:53:00Z"/>
        </w:rPr>
        <w:pPrChange w:id="882" w:author="Алексей Кудош" w:date="2024-11-10T20:01:00Z">
          <w:pPr/>
        </w:pPrChange>
      </w:pPr>
    </w:p>
    <w:p w14:paraId="45342519" w14:textId="7C8009EB" w:rsidR="00253D96" w:rsidRDefault="00253D96" w:rsidP="002E4661">
      <w:pPr>
        <w:rPr>
          <w:ins w:id="883" w:author="Алексей Кудош" w:date="2024-11-10T19:53:00Z"/>
        </w:rPr>
        <w:pPrChange w:id="884" w:author="Алексей Кудош" w:date="2024-11-10T20:01:00Z">
          <w:pPr/>
        </w:pPrChange>
      </w:pPr>
    </w:p>
    <w:p w14:paraId="57097468" w14:textId="18463F6E" w:rsidR="00253D96" w:rsidRDefault="00253D96" w:rsidP="002E4661">
      <w:pPr>
        <w:jc w:val="center"/>
        <w:rPr>
          <w:ins w:id="885" w:author="Алексей Кудош" w:date="2024-11-10T19:53:00Z"/>
        </w:rPr>
        <w:pPrChange w:id="886" w:author="Алексей Кудош" w:date="2024-11-10T20:01:00Z">
          <w:pPr>
            <w:jc w:val="center"/>
          </w:pPr>
        </w:pPrChange>
      </w:pPr>
      <w:ins w:id="887" w:author="Алексей Кудош" w:date="2024-11-10T19:53:00Z">
        <w:r w:rsidRPr="00253D96">
          <w:lastRenderedPageBreak/>
          <w:drawing>
            <wp:inline distT="0" distB="0" distL="0" distR="0" wp14:anchorId="33E99F7D" wp14:editId="40CB30E0">
              <wp:extent cx="5416502" cy="2264451"/>
              <wp:effectExtent l="0" t="0" r="0" b="2540"/>
              <wp:docPr id="28" name="Рисунок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54334" cy="22802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FC16B5" w14:textId="025A602C" w:rsidR="00253D96" w:rsidRDefault="00253D96" w:rsidP="002E4661">
      <w:pPr>
        <w:jc w:val="center"/>
        <w:rPr>
          <w:ins w:id="888" w:author="Алексей Кудош" w:date="2024-11-10T19:53:00Z"/>
        </w:rPr>
        <w:pPrChange w:id="889" w:author="Алексей Кудош" w:date="2024-11-10T20:01:00Z">
          <w:pPr>
            <w:jc w:val="center"/>
          </w:pPr>
        </w:pPrChange>
      </w:pPr>
    </w:p>
    <w:p w14:paraId="60282C5C" w14:textId="2B503FF2" w:rsidR="00253D96" w:rsidRDefault="00253D96" w:rsidP="002E4661">
      <w:pPr>
        <w:jc w:val="center"/>
        <w:rPr>
          <w:ins w:id="890" w:author="Алексей Кудош" w:date="2024-11-10T19:54:00Z"/>
        </w:rPr>
        <w:pPrChange w:id="891" w:author="Алексей Кудош" w:date="2024-11-10T20:01:00Z">
          <w:pPr>
            <w:jc w:val="center"/>
          </w:pPr>
        </w:pPrChange>
      </w:pPr>
      <w:ins w:id="892" w:author="Алексей Кудош" w:date="2024-11-10T19:54:00Z">
        <w:r>
          <w:t>Рисунок 2.23 – График тестирования</w:t>
        </w:r>
      </w:ins>
    </w:p>
    <w:p w14:paraId="105E7D56" w14:textId="13FAFB3A" w:rsidR="00253D96" w:rsidRDefault="00253D96" w:rsidP="002E4661">
      <w:pPr>
        <w:jc w:val="center"/>
        <w:rPr>
          <w:ins w:id="893" w:author="Алексей Кудош" w:date="2024-11-10T19:54:00Z"/>
        </w:rPr>
        <w:pPrChange w:id="894" w:author="Алексей Кудош" w:date="2024-11-10T20:01:00Z">
          <w:pPr>
            <w:jc w:val="center"/>
          </w:pPr>
        </w:pPrChange>
      </w:pPr>
    </w:p>
    <w:p w14:paraId="1E848F47" w14:textId="2BC29489" w:rsidR="00253D96" w:rsidRDefault="00253D96" w:rsidP="002E4661">
      <w:pPr>
        <w:rPr>
          <w:ins w:id="895" w:author="Алексей Кудош" w:date="2024-11-10T19:58:00Z"/>
        </w:rPr>
        <w:pPrChange w:id="896" w:author="Алексей Кудош" w:date="2024-11-10T20:01:00Z">
          <w:pPr/>
        </w:pPrChange>
      </w:pPr>
      <w:ins w:id="897" w:author="Алексей Кудош" w:date="2024-11-10T19:54:00Z">
        <w:r>
          <w:t xml:space="preserve">Можно сделать вывод, что проблемным местом является </w:t>
        </w:r>
      </w:ins>
      <w:ins w:id="898" w:author="Алексей Кудош" w:date="2024-11-10T19:57:00Z">
        <w:r>
          <w:t>главная страница, от неё медленнее всего приходили ответы.</w:t>
        </w:r>
      </w:ins>
    </w:p>
    <w:p w14:paraId="62C91E30" w14:textId="58981025" w:rsidR="00820C2C" w:rsidRDefault="00820C2C" w:rsidP="002E4661">
      <w:pPr>
        <w:rPr>
          <w:ins w:id="899" w:author="Алексей Кудош" w:date="2024-11-10T19:58:00Z"/>
        </w:rPr>
        <w:pPrChange w:id="900" w:author="Алексей Кудош" w:date="2024-11-10T20:01:00Z">
          <w:pPr/>
        </w:pPrChange>
      </w:pPr>
    </w:p>
    <w:p w14:paraId="5CB04D2E" w14:textId="6951BFD8" w:rsidR="00820C2C" w:rsidRDefault="00820C2C" w:rsidP="002E4661">
      <w:pPr>
        <w:pStyle w:val="2"/>
        <w:rPr>
          <w:ins w:id="901" w:author="Алексей Кудош" w:date="2024-11-10T19:58:00Z"/>
        </w:rPr>
        <w:pPrChange w:id="902" w:author="Алексей Кудош" w:date="2024-11-10T20:01:00Z">
          <w:pPr/>
        </w:pPrChange>
      </w:pPr>
      <w:bookmarkStart w:id="903" w:name="_Toc182161296"/>
      <w:ins w:id="904" w:author="Алексей Кудош" w:date="2024-11-10T19:58:00Z">
        <w:r>
          <w:t>2.27 Авторизация пользователей</w:t>
        </w:r>
        <w:bookmarkEnd w:id="903"/>
      </w:ins>
    </w:p>
    <w:p w14:paraId="0039BC48" w14:textId="41F8BE78" w:rsidR="00820C2C" w:rsidRDefault="00820C2C" w:rsidP="002E4661">
      <w:pPr>
        <w:rPr>
          <w:ins w:id="905" w:author="Алексей Кудош" w:date="2024-11-10T19:58:00Z"/>
        </w:rPr>
        <w:pPrChange w:id="906" w:author="Алексей Кудош" w:date="2024-11-10T20:01:00Z">
          <w:pPr/>
        </w:pPrChange>
      </w:pPr>
    </w:p>
    <w:p w14:paraId="7E9D870B" w14:textId="464D1DEE" w:rsidR="00820C2C" w:rsidRDefault="00820C2C" w:rsidP="002E4661">
      <w:pPr>
        <w:rPr>
          <w:ins w:id="907" w:author="Алексей Кудош" w:date="2024-11-10T19:58:00Z"/>
        </w:rPr>
        <w:pPrChange w:id="908" w:author="Алексей Кудош" w:date="2024-11-10T20:01:00Z">
          <w:pPr/>
        </w:pPrChange>
      </w:pPr>
      <w:ins w:id="909" w:author="Алексей Кудош" w:date="2024-11-10T19:58:00Z">
        <w:r>
          <w:t>Рассмотрено в пункте 2.</w:t>
        </w:r>
        <w:r>
          <w:t>2</w:t>
        </w:r>
        <w:r>
          <w:t>.</w:t>
        </w:r>
      </w:ins>
    </w:p>
    <w:p w14:paraId="7EAFD0CA" w14:textId="1781FFD1" w:rsidR="00820C2C" w:rsidRDefault="00820C2C" w:rsidP="002E4661">
      <w:pPr>
        <w:rPr>
          <w:ins w:id="910" w:author="Алексей Кудош" w:date="2024-11-10T19:58:00Z"/>
        </w:rPr>
        <w:pPrChange w:id="911" w:author="Алексей Кудош" w:date="2024-11-10T20:01:00Z">
          <w:pPr/>
        </w:pPrChange>
      </w:pPr>
    </w:p>
    <w:p w14:paraId="713FABEC" w14:textId="107FA346" w:rsidR="00820C2C" w:rsidRDefault="00820C2C" w:rsidP="002E4661">
      <w:pPr>
        <w:pStyle w:val="2"/>
        <w:rPr>
          <w:ins w:id="912" w:author="Алексей Кудош" w:date="2024-11-10T19:59:00Z"/>
        </w:rPr>
        <w:pPrChange w:id="913" w:author="Алексей Кудош" w:date="2024-11-10T20:01:00Z">
          <w:pPr>
            <w:pStyle w:val="2"/>
          </w:pPr>
        </w:pPrChange>
      </w:pPr>
      <w:bookmarkStart w:id="914" w:name="_Toc182161297"/>
      <w:ins w:id="915" w:author="Алексей Кудош" w:date="2024-11-10T19:58:00Z">
        <w:r>
          <w:t xml:space="preserve">2.28 </w:t>
        </w:r>
      </w:ins>
      <w:ins w:id="916" w:author="Алексей Кудош" w:date="2024-11-10T19:59:00Z">
        <w:r>
          <w:t xml:space="preserve">Сертификат безопасности </w:t>
        </w:r>
        <w:r w:rsidRPr="00B1741D">
          <w:rPr>
            <w:i/>
            <w:iCs/>
            <w:rPrChange w:id="917" w:author="Алексей Кудош" w:date="2024-11-10T20:00:00Z">
              <w:rPr/>
            </w:rPrChange>
          </w:rPr>
          <w:t>SSL</w:t>
        </w:r>
        <w:bookmarkEnd w:id="914"/>
      </w:ins>
    </w:p>
    <w:p w14:paraId="0BA7674F" w14:textId="303301FD" w:rsidR="00820C2C" w:rsidRDefault="00820C2C" w:rsidP="002E4661">
      <w:pPr>
        <w:rPr>
          <w:ins w:id="918" w:author="Алексей Кудош" w:date="2024-11-10T19:59:00Z"/>
        </w:rPr>
        <w:pPrChange w:id="919" w:author="Алексей Кудош" w:date="2024-11-10T20:01:00Z">
          <w:pPr/>
        </w:pPrChange>
      </w:pPr>
    </w:p>
    <w:p w14:paraId="2FE01AE8" w14:textId="0D40A56D" w:rsidR="00820C2C" w:rsidRDefault="00820C2C" w:rsidP="002E4661">
      <w:pPr>
        <w:rPr>
          <w:ins w:id="920" w:author="Алексей Кудош" w:date="2024-11-10T19:59:00Z"/>
        </w:rPr>
        <w:pPrChange w:id="921" w:author="Алексей Кудош" w:date="2024-11-10T20:01:00Z">
          <w:pPr/>
        </w:pPrChange>
      </w:pPr>
      <w:ins w:id="922" w:author="Алексей Кудош" w:date="2024-11-10T19:59:00Z">
        <w:r>
          <w:t xml:space="preserve">Сайт </w:t>
        </w:r>
        <w:r w:rsidRPr="00B1741D">
          <w:rPr>
            <w:i/>
            <w:iCs/>
            <w:lang w:val="en-US"/>
            <w:rPrChange w:id="923" w:author="Алексей Кудош" w:date="2024-11-10T20:00:00Z">
              <w:rPr>
                <w:lang w:val="en-US"/>
              </w:rPr>
            </w:rPrChange>
          </w:rPr>
          <w:t>OZON</w:t>
        </w:r>
        <w:r w:rsidRPr="00820C2C">
          <w:rPr>
            <w:rPrChange w:id="924" w:author="Алексей Кудош" w:date="2024-11-10T19:59:00Z">
              <w:rPr>
                <w:lang w:val="en-US"/>
              </w:rPr>
            </w:rPrChange>
          </w:rPr>
          <w:t xml:space="preserve"> </w:t>
        </w:r>
        <w:r>
          <w:t xml:space="preserve">имеет сертификат </w:t>
        </w:r>
        <w:r w:rsidRPr="00B1741D">
          <w:rPr>
            <w:i/>
            <w:iCs/>
            <w:lang w:val="en-US"/>
            <w:rPrChange w:id="925" w:author="Алексей Кудош" w:date="2024-11-10T20:00:00Z">
              <w:rPr>
                <w:lang w:val="en-US"/>
              </w:rPr>
            </w:rPrChange>
          </w:rPr>
          <w:t>SSL</w:t>
        </w:r>
        <w:r w:rsidRPr="00820C2C">
          <w:rPr>
            <w:rPrChange w:id="926" w:author="Алексей Кудош" w:date="2024-11-10T19:59:00Z">
              <w:rPr>
                <w:lang w:val="en-US"/>
              </w:rPr>
            </w:rPrChange>
          </w:rPr>
          <w:t xml:space="preserve"> (</w:t>
        </w:r>
        <w:r>
          <w:t>рисунок 2.24).</w:t>
        </w:r>
      </w:ins>
    </w:p>
    <w:p w14:paraId="0417088A" w14:textId="02AF439E" w:rsidR="00820C2C" w:rsidRDefault="00820C2C" w:rsidP="002E4661">
      <w:pPr>
        <w:rPr>
          <w:ins w:id="927" w:author="Алексей Кудош" w:date="2024-11-10T19:59:00Z"/>
        </w:rPr>
        <w:pPrChange w:id="928" w:author="Алексей Кудош" w:date="2024-11-10T20:01:00Z">
          <w:pPr/>
        </w:pPrChange>
      </w:pPr>
    </w:p>
    <w:p w14:paraId="18C1C1B1" w14:textId="7C106676" w:rsidR="00820C2C" w:rsidRDefault="00820C2C" w:rsidP="002E4661">
      <w:pPr>
        <w:jc w:val="center"/>
        <w:rPr>
          <w:ins w:id="929" w:author="Алексей Кудош" w:date="2024-11-10T20:00:00Z"/>
        </w:rPr>
        <w:pPrChange w:id="930" w:author="Алексей Кудош" w:date="2024-11-10T20:01:00Z">
          <w:pPr>
            <w:jc w:val="center"/>
          </w:pPr>
        </w:pPrChange>
      </w:pPr>
      <w:ins w:id="931" w:author="Алексей Кудош" w:date="2024-11-10T19:59:00Z">
        <w:r w:rsidRPr="00820C2C">
          <w:drawing>
            <wp:inline distT="0" distB="0" distL="0" distR="0" wp14:anchorId="55CDDE76" wp14:editId="4CFC1F97">
              <wp:extent cx="4656958" cy="2238375"/>
              <wp:effectExtent l="0" t="0" r="0" b="0"/>
              <wp:docPr id="29" name="Рисунок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2001" cy="22407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37A4B8" w14:textId="77777777" w:rsidR="00820C2C" w:rsidRDefault="00820C2C" w:rsidP="002E4661">
      <w:pPr>
        <w:jc w:val="center"/>
        <w:rPr>
          <w:ins w:id="932" w:author="Алексей Кудош" w:date="2024-11-10T20:00:00Z"/>
        </w:rPr>
        <w:pPrChange w:id="933" w:author="Алексей Кудош" w:date="2024-11-10T20:01:00Z">
          <w:pPr>
            <w:jc w:val="center"/>
          </w:pPr>
        </w:pPrChange>
      </w:pPr>
    </w:p>
    <w:p w14:paraId="73D5669D" w14:textId="36086B7D" w:rsidR="00820C2C" w:rsidRPr="00820C2C" w:rsidRDefault="00820C2C" w:rsidP="002E4661">
      <w:pPr>
        <w:jc w:val="center"/>
        <w:rPr>
          <w:rPrChange w:id="934" w:author="Алексей Кудош" w:date="2024-11-10T19:59:00Z">
            <w:rPr>
              <w:lang w:val="en-US"/>
            </w:rPr>
          </w:rPrChange>
        </w:rPr>
        <w:pPrChange w:id="935" w:author="Алексей Кудош" w:date="2024-11-10T20:01:00Z">
          <w:pPr>
            <w:jc w:val="center"/>
          </w:pPr>
        </w:pPrChange>
      </w:pPr>
      <w:ins w:id="936" w:author="Алексей Кудош" w:date="2024-11-10T20:00:00Z">
        <w:r>
          <w:t>Рисунок 2.24 – Уведомление безопасности</w:t>
        </w:r>
      </w:ins>
    </w:p>
    <w:sectPr w:rsidR="00820C2C" w:rsidRPr="00820C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лексей Кудош">
    <w15:presenceInfo w15:providerId="Windows Live" w15:userId="a4215ea6b6e1751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CF"/>
    <w:rsid w:val="000C6B33"/>
    <w:rsid w:val="0010320A"/>
    <w:rsid w:val="001E5D99"/>
    <w:rsid w:val="00253D96"/>
    <w:rsid w:val="002E4661"/>
    <w:rsid w:val="003630E1"/>
    <w:rsid w:val="00413AB1"/>
    <w:rsid w:val="005130AB"/>
    <w:rsid w:val="00530847"/>
    <w:rsid w:val="005F6C31"/>
    <w:rsid w:val="006D02F0"/>
    <w:rsid w:val="007151D3"/>
    <w:rsid w:val="007B58E0"/>
    <w:rsid w:val="007B725A"/>
    <w:rsid w:val="007D4D0F"/>
    <w:rsid w:val="00820C2C"/>
    <w:rsid w:val="00901168"/>
    <w:rsid w:val="0093785F"/>
    <w:rsid w:val="00953BE5"/>
    <w:rsid w:val="00994B67"/>
    <w:rsid w:val="009C253B"/>
    <w:rsid w:val="00AB4107"/>
    <w:rsid w:val="00B1741D"/>
    <w:rsid w:val="00B244F3"/>
    <w:rsid w:val="00C13F0C"/>
    <w:rsid w:val="00C33E15"/>
    <w:rsid w:val="00CE7566"/>
    <w:rsid w:val="00D04BE1"/>
    <w:rsid w:val="00D76189"/>
    <w:rsid w:val="00D976CF"/>
    <w:rsid w:val="00DB6097"/>
    <w:rsid w:val="00DF09D2"/>
    <w:rsid w:val="00E57E7E"/>
    <w:rsid w:val="00E60336"/>
    <w:rsid w:val="00F66AF2"/>
    <w:rsid w:val="00F7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B433A"/>
  <w15:chartTrackingRefBased/>
  <w15:docId w15:val="{B611A07F-7270-4B66-8A64-551675577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0C2C"/>
    <w:pPr>
      <w:spacing w:after="0" w:line="240" w:lineRule="auto"/>
      <w:ind w:firstLine="709"/>
      <w:jc w:val="both"/>
      <w:pPrChange w:id="0" w:author="Алексей Кудош" w:date="2024-11-10T16:37:00Z">
        <w:pPr>
          <w:ind w:left="709"/>
          <w:jc w:val="both"/>
        </w:pPr>
      </w:pPrChange>
    </w:pPr>
    <w:rPr>
      <w:rFonts w:ascii="Times New Roman" w:hAnsi="Times New Roman" w:cs="Times New Roman"/>
      <w:sz w:val="28"/>
      <w:szCs w:val="28"/>
      <w:lang w:val="ru-RU"/>
      <w:rPrChange w:id="0" w:author="Алексей Кудош" w:date="2024-11-10T16:37:00Z">
        <w:rPr>
          <w:rFonts w:eastAsiaTheme="minorHAnsi"/>
          <w:sz w:val="28"/>
          <w:szCs w:val="28"/>
          <w:lang w:val="ru-RU" w:eastAsia="en-US" w:bidi="ar-SA"/>
        </w:rPr>
      </w:rPrChange>
    </w:rPr>
  </w:style>
  <w:style w:type="paragraph" w:styleId="1">
    <w:name w:val="heading 1"/>
    <w:basedOn w:val="a"/>
    <w:next w:val="a"/>
    <w:link w:val="10"/>
    <w:uiPriority w:val="9"/>
    <w:qFormat/>
    <w:rsid w:val="00953BE5"/>
    <w:pPr>
      <w:keepNext/>
      <w:keepLines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3BE5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53BE5"/>
    <w:rPr>
      <w:rFonts w:ascii="Times New Roman" w:eastAsiaTheme="majorEastAsia" w:hAnsi="Times New Roman" w:cstheme="majorBidi"/>
      <w:b/>
      <w:caps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953BE5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3">
    <w:name w:val="TOC Heading"/>
    <w:basedOn w:val="1"/>
    <w:next w:val="a"/>
    <w:uiPriority w:val="39"/>
    <w:unhideWhenUsed/>
    <w:qFormat/>
    <w:rsid w:val="00953BE5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val="ru-BY" w:eastAsia="ru-BY"/>
    </w:rPr>
  </w:style>
  <w:style w:type="paragraph" w:styleId="a4">
    <w:name w:val="Normal (Web)"/>
    <w:basedOn w:val="a"/>
    <w:semiHidden/>
    <w:unhideWhenUsed/>
    <w:rsid w:val="007B58E0"/>
    <w:pPr>
      <w:spacing w:before="100" w:beforeAutospacing="1" w:after="100" w:afterAutospacing="1"/>
      <w:jc w:val="left"/>
    </w:pPr>
    <w:rPr>
      <w:rFonts w:eastAsia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93785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3785F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2E466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E4661"/>
    <w:pPr>
      <w:tabs>
        <w:tab w:val="right" w:leader="dot" w:pos="9345"/>
      </w:tabs>
      <w:ind w:left="280"/>
      <w:pPrChange w:id="1" w:author="Алексей Кудош" w:date="2024-11-10T20:01:00Z">
        <w:pPr>
          <w:spacing w:after="100"/>
          <w:ind w:left="280" w:firstLine="709"/>
          <w:jc w:val="both"/>
        </w:pPr>
      </w:pPrChange>
    </w:pPr>
    <w:rPr>
      <w:rPrChange w:id="1" w:author="Алексей Кудош" w:date="2024-11-10T20:01:00Z">
        <w:rPr>
          <w:rFonts w:eastAsiaTheme="minorHAnsi"/>
          <w:sz w:val="28"/>
          <w:szCs w:val="28"/>
          <w:lang w:val="ru-RU" w:eastAsia="en-US" w:bidi="ar-SA"/>
        </w:rPr>
      </w:rPrChang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1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71.xsl" StyleName="ГОСТ 7.1" Version="2003"/>
</file>

<file path=customXml/itemProps1.xml><?xml version="1.0" encoding="utf-8"?>
<ds:datastoreItem xmlns:ds="http://schemas.openxmlformats.org/officeDocument/2006/customXml" ds:itemID="{854AB7A4-CAEF-40F0-8897-3F6F44B1C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16</Pages>
  <Words>1901</Words>
  <Characters>10840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Кудош</dc:creator>
  <cp:keywords/>
  <dc:description/>
  <cp:lastModifiedBy>Алексей Кудош</cp:lastModifiedBy>
  <cp:revision>22</cp:revision>
  <dcterms:created xsi:type="dcterms:W3CDTF">2024-11-10T12:52:00Z</dcterms:created>
  <dcterms:modified xsi:type="dcterms:W3CDTF">2024-11-10T17:02:00Z</dcterms:modified>
</cp:coreProperties>
</file>